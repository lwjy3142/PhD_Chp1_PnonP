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2E1E8" w14:textId="77777777" w:rsidR="00D04B3F" w:rsidRPr="00D04B3F" w:rsidRDefault="00D04B3F" w:rsidP="00D04B3F">
      <w:pPr>
        <w:pStyle w:val="Title"/>
        <w:rPr>
          <w:b w:val="0"/>
        </w:rPr>
      </w:pPr>
    </w:p>
    <w:p w14:paraId="2530541A" w14:textId="0C98A29C" w:rsidR="00D04B3F" w:rsidRPr="00BA2C45" w:rsidRDefault="26E941B4" w:rsidP="00222B37">
      <w:pPr>
        <w:pStyle w:val="Title"/>
        <w:rPr>
          <w:rFonts w:asciiTheme="minorHAnsi" w:hAnsiTheme="minorHAnsi" w:cstheme="minorHAnsi"/>
        </w:rPr>
      </w:pPr>
      <w:r w:rsidRPr="00BA2C45">
        <w:rPr>
          <w:rFonts w:asciiTheme="minorHAnsi" w:hAnsiTheme="minorHAnsi" w:cstheme="minorHAnsi"/>
        </w:rPr>
        <w:t xml:space="preserve">SUPPLEMENTARY </w:t>
      </w:r>
      <w:r w:rsidR="3A43EA45" w:rsidRPr="00BA2C45">
        <w:rPr>
          <w:rFonts w:asciiTheme="minorHAnsi" w:hAnsiTheme="minorHAnsi" w:cstheme="minorHAnsi"/>
        </w:rPr>
        <w:t>INFORMATION</w:t>
      </w:r>
    </w:p>
    <w:p w14:paraId="428305E4" w14:textId="77777777" w:rsidR="00D04B3F" w:rsidRPr="00D04B3F" w:rsidRDefault="00D04B3F" w:rsidP="00222B37">
      <w:pPr>
        <w:pStyle w:val="Title"/>
      </w:pPr>
    </w:p>
    <w:p w14:paraId="398DC1FF" w14:textId="2C83D5AB" w:rsidR="00D04B3F" w:rsidRPr="00B62876" w:rsidRDefault="00D04B3F" w:rsidP="00D04B3F">
      <w:pPr>
        <w:rPr>
          <w:b/>
          <w:bCs/>
          <w:sz w:val="24"/>
          <w:szCs w:val="24"/>
        </w:rPr>
      </w:pPr>
      <w:bookmarkStart w:id="0" w:name="OLE_LINK1"/>
      <w:r w:rsidRPr="00B62876">
        <w:rPr>
          <w:b/>
          <w:bCs/>
          <w:sz w:val="24"/>
          <w:szCs w:val="24"/>
        </w:rPr>
        <w:t>Isolating transdiagnostic effects reveals specific genetic profiles in psychiatric disorders.</w:t>
      </w:r>
      <w:bookmarkEnd w:id="0"/>
    </w:p>
    <w:p w14:paraId="4D2D81A7" w14:textId="79C48503" w:rsidR="1B112E4F" w:rsidRPr="00B62876" w:rsidRDefault="00D04B3F" w:rsidP="00D04B3F">
      <w:pPr>
        <w:rPr>
          <w:sz w:val="24"/>
          <w:szCs w:val="24"/>
        </w:rPr>
      </w:pPr>
      <w:r w:rsidRPr="00B62876">
        <w:rPr>
          <w:sz w:val="24"/>
          <w:szCs w:val="24"/>
          <w:lang w:val="en"/>
        </w:rPr>
        <w:t xml:space="preserve">Engin Keser, </w:t>
      </w:r>
      <w:proofErr w:type="spellStart"/>
      <w:r w:rsidRPr="00B62876">
        <w:rPr>
          <w:sz w:val="24"/>
          <w:szCs w:val="24"/>
          <w:lang w:val="en"/>
        </w:rPr>
        <w:t>Wangjingyi</w:t>
      </w:r>
      <w:proofErr w:type="spellEnd"/>
      <w:r w:rsidRPr="00B62876">
        <w:rPr>
          <w:sz w:val="24"/>
          <w:szCs w:val="24"/>
          <w:lang w:val="en"/>
        </w:rPr>
        <w:t xml:space="preserve"> Liao, Andrea G. </w:t>
      </w:r>
      <w:proofErr w:type="spellStart"/>
      <w:r w:rsidRPr="00B62876">
        <w:rPr>
          <w:sz w:val="24"/>
          <w:szCs w:val="24"/>
          <w:lang w:val="en"/>
        </w:rPr>
        <w:t>Allegrini</w:t>
      </w:r>
      <w:proofErr w:type="spellEnd"/>
      <w:r w:rsidRPr="00B62876">
        <w:rPr>
          <w:sz w:val="24"/>
          <w:szCs w:val="24"/>
          <w:lang w:val="en"/>
        </w:rPr>
        <w:t xml:space="preserve">, </w:t>
      </w:r>
      <w:proofErr w:type="spellStart"/>
      <w:r w:rsidRPr="00B62876">
        <w:rPr>
          <w:sz w:val="24"/>
          <w:szCs w:val="24"/>
          <w:lang w:val="en"/>
        </w:rPr>
        <w:t>Kaili</w:t>
      </w:r>
      <w:proofErr w:type="spellEnd"/>
      <w:r w:rsidRPr="00B62876">
        <w:rPr>
          <w:sz w:val="24"/>
          <w:szCs w:val="24"/>
          <w:lang w:val="en"/>
        </w:rPr>
        <w:t xml:space="preserve"> </w:t>
      </w:r>
      <w:proofErr w:type="spellStart"/>
      <w:r w:rsidRPr="00B62876">
        <w:rPr>
          <w:sz w:val="24"/>
          <w:szCs w:val="24"/>
          <w:lang w:val="en"/>
        </w:rPr>
        <w:t>Rimfeld</w:t>
      </w:r>
      <w:proofErr w:type="spellEnd"/>
      <w:r w:rsidRPr="00B62876">
        <w:rPr>
          <w:sz w:val="24"/>
          <w:szCs w:val="24"/>
          <w:lang w:val="en"/>
        </w:rPr>
        <w:t xml:space="preserve">, Thalia C. </w:t>
      </w:r>
      <w:proofErr w:type="spellStart"/>
      <w:r w:rsidRPr="00B62876">
        <w:rPr>
          <w:sz w:val="24"/>
          <w:szCs w:val="24"/>
          <w:lang w:val="en"/>
        </w:rPr>
        <w:t>Eley</w:t>
      </w:r>
      <w:proofErr w:type="spellEnd"/>
      <w:r w:rsidRPr="00B62876">
        <w:rPr>
          <w:sz w:val="24"/>
          <w:szCs w:val="24"/>
          <w:lang w:val="en"/>
        </w:rPr>
        <w:t xml:space="preserve">, Robert Plomin and Margherita </w:t>
      </w:r>
      <w:proofErr w:type="spellStart"/>
      <w:r w:rsidRPr="00B62876">
        <w:rPr>
          <w:sz w:val="24"/>
          <w:szCs w:val="24"/>
          <w:lang w:val="en"/>
        </w:rPr>
        <w:t>Malanchini</w:t>
      </w:r>
      <w:proofErr w:type="spellEnd"/>
    </w:p>
    <w:p w14:paraId="057A6E92" w14:textId="77777777" w:rsidR="00D04B3F" w:rsidRPr="00D04B3F" w:rsidRDefault="00D04B3F" w:rsidP="1B112E4F">
      <w:pPr>
        <w:rPr>
          <w:rFonts w:cstheme="minorHAnsi"/>
        </w:rPr>
      </w:pPr>
    </w:p>
    <w:p w14:paraId="35D4AF92" w14:textId="69C277FA" w:rsidR="00F60954" w:rsidRPr="00DF2B41" w:rsidRDefault="06B9704C" w:rsidP="00222B37">
      <w:pPr>
        <w:pStyle w:val="Heading1"/>
        <w:rPr>
          <w:b/>
        </w:rPr>
      </w:pPr>
      <w:r w:rsidRPr="7FA2F2B5">
        <w:rPr>
          <w:b/>
        </w:rPr>
        <w:t>SUPPLEMENTARY NOTE</w:t>
      </w:r>
      <w:r w:rsidR="377AD746" w:rsidRPr="7FA2F2B5">
        <w:rPr>
          <w:b/>
        </w:rPr>
        <w:t>S</w:t>
      </w:r>
    </w:p>
    <w:p w14:paraId="087EE26C" w14:textId="12D24A87" w:rsidR="009D2D45" w:rsidRDefault="009D2D45" w:rsidP="00B52041">
      <w:pPr>
        <w:spacing w:before="240" w:after="240"/>
        <w:jc w:val="both"/>
        <w:rPr>
          <w:rFonts w:eastAsia="Times New Roman"/>
          <w:color w:val="000000" w:themeColor="text1"/>
          <w:sz w:val="24"/>
          <w:szCs w:val="24"/>
        </w:rPr>
      </w:pPr>
      <w:r w:rsidRPr="7FA2F2B5">
        <w:rPr>
          <w:rFonts w:eastAsia="Times New Roman"/>
          <w:color w:val="000000" w:themeColor="text1"/>
          <w:sz w:val="24"/>
          <w:szCs w:val="24"/>
        </w:rPr>
        <w:t>1. Extensions of preregistered analyses</w:t>
      </w:r>
      <w:r w:rsidR="00407C9B" w:rsidRPr="7FA2F2B5">
        <w:rPr>
          <w:rFonts w:eastAsia="Times New Roman"/>
          <w:color w:val="000000" w:themeColor="text1"/>
          <w:sz w:val="24"/>
          <w:szCs w:val="24"/>
        </w:rPr>
        <w:t xml:space="preserve"> ……………………………………………………………………………</w:t>
      </w:r>
      <w:proofErr w:type="gramStart"/>
      <w:r w:rsidR="00407C9B" w:rsidRPr="7FA2F2B5">
        <w:rPr>
          <w:rFonts w:eastAsia="Times New Roman"/>
          <w:color w:val="000000" w:themeColor="text1"/>
          <w:sz w:val="24"/>
          <w:szCs w:val="24"/>
        </w:rPr>
        <w:t>…</w:t>
      </w:r>
      <w:r w:rsidR="003E11FA">
        <w:rPr>
          <w:rFonts w:eastAsia="Times New Roman"/>
          <w:color w:val="000000" w:themeColor="text1"/>
          <w:sz w:val="24"/>
          <w:szCs w:val="24"/>
        </w:rPr>
        <w:t>..</w:t>
      </w:r>
      <w:proofErr w:type="gramEnd"/>
      <w:r w:rsidR="00407C9B" w:rsidRPr="7FA2F2B5">
        <w:rPr>
          <w:rFonts w:eastAsia="Times New Roman"/>
          <w:color w:val="000000" w:themeColor="text1"/>
          <w:sz w:val="24"/>
          <w:szCs w:val="24"/>
        </w:rPr>
        <w:t>3</w:t>
      </w:r>
    </w:p>
    <w:p w14:paraId="7684CD5F" w14:textId="0084E5BF" w:rsidR="00786ED3" w:rsidRPr="00D04B3F" w:rsidRDefault="009D2D45" w:rsidP="00B52041">
      <w:pPr>
        <w:spacing w:before="240" w:after="240"/>
        <w:jc w:val="both"/>
        <w:rPr>
          <w:rFonts w:eastAsia="Times New Roman"/>
          <w:color w:val="000000" w:themeColor="text1"/>
          <w:sz w:val="24"/>
          <w:szCs w:val="24"/>
        </w:rPr>
      </w:pPr>
      <w:r w:rsidRPr="7FA2F2B5">
        <w:rPr>
          <w:rFonts w:eastAsia="Times New Roman"/>
          <w:color w:val="000000" w:themeColor="text1"/>
          <w:sz w:val="24"/>
          <w:szCs w:val="24"/>
        </w:rPr>
        <w:t>2.</w:t>
      </w:r>
      <w:r w:rsidR="00794372" w:rsidRPr="7FA2F2B5">
        <w:rPr>
          <w:rFonts w:eastAsia="Times New Roman"/>
          <w:color w:val="000000" w:themeColor="text1"/>
          <w:sz w:val="24"/>
          <w:szCs w:val="24"/>
        </w:rPr>
        <w:t xml:space="preserve"> </w:t>
      </w:r>
      <w:r w:rsidR="00786ED3" w:rsidRPr="7FA2F2B5">
        <w:rPr>
          <w:rFonts w:eastAsia="Times New Roman"/>
          <w:color w:val="000000" w:themeColor="text1"/>
          <w:sz w:val="24"/>
          <w:szCs w:val="24"/>
        </w:rPr>
        <w:t xml:space="preserve">Genomic </w:t>
      </w:r>
      <w:r w:rsidR="00C95B0F" w:rsidRPr="7FA2F2B5">
        <w:rPr>
          <w:rFonts w:eastAsia="Times New Roman"/>
          <w:color w:val="000000" w:themeColor="text1"/>
          <w:sz w:val="24"/>
          <w:szCs w:val="24"/>
        </w:rPr>
        <w:t>Structural Equation Modelling</w:t>
      </w:r>
      <w:r w:rsidR="00743CAB" w:rsidRPr="7FA2F2B5">
        <w:rPr>
          <w:rFonts w:eastAsia="Times New Roman"/>
          <w:color w:val="000000" w:themeColor="text1"/>
          <w:sz w:val="24"/>
          <w:szCs w:val="24"/>
        </w:rPr>
        <w:t xml:space="preserve"> …………………………………………………………………………</w:t>
      </w:r>
      <w:r w:rsidR="003E11FA">
        <w:rPr>
          <w:rFonts w:eastAsia="Times New Roman"/>
          <w:color w:val="000000" w:themeColor="text1"/>
          <w:sz w:val="24"/>
          <w:szCs w:val="24"/>
        </w:rPr>
        <w:t>…</w:t>
      </w:r>
      <w:r w:rsidR="002A6E0D" w:rsidRPr="7FA2F2B5">
        <w:rPr>
          <w:rFonts w:eastAsia="Times New Roman"/>
          <w:color w:val="000000" w:themeColor="text1"/>
          <w:sz w:val="24"/>
          <w:szCs w:val="24"/>
        </w:rPr>
        <w:t>3</w:t>
      </w:r>
    </w:p>
    <w:p w14:paraId="41548978" w14:textId="5733B572" w:rsidR="00381314" w:rsidRPr="00D04B3F" w:rsidRDefault="00381314" w:rsidP="58973F71">
      <w:pPr>
        <w:spacing w:before="240" w:after="240"/>
        <w:rPr>
          <w:rFonts w:eastAsia="Times New Roman"/>
          <w:color w:val="000000" w:themeColor="text1"/>
          <w:sz w:val="24"/>
          <w:szCs w:val="24"/>
        </w:rPr>
      </w:pPr>
      <w:r w:rsidRPr="7FA2F2B5">
        <w:rPr>
          <w:rFonts w:eastAsia="Times New Roman"/>
          <w:color w:val="000000" w:themeColor="text1"/>
          <w:sz w:val="24"/>
          <w:szCs w:val="24"/>
        </w:rPr>
        <w:t xml:space="preserve">  </w:t>
      </w:r>
      <w:r w:rsidR="00D04B3F">
        <w:tab/>
      </w:r>
      <w:r w:rsidRPr="7FA2F2B5">
        <w:rPr>
          <w:rFonts w:eastAsia="Times New Roman"/>
          <w:color w:val="000000" w:themeColor="text1"/>
          <w:sz w:val="24"/>
          <w:szCs w:val="24"/>
        </w:rPr>
        <w:t>Processing of summar</w:t>
      </w:r>
      <w:r w:rsidR="00D04B3F" w:rsidRPr="7FA2F2B5">
        <w:rPr>
          <w:rFonts w:eastAsia="Times New Roman"/>
          <w:color w:val="000000" w:themeColor="text1"/>
          <w:sz w:val="24"/>
          <w:szCs w:val="24"/>
        </w:rPr>
        <w:t xml:space="preserve">y </w:t>
      </w:r>
      <w:r w:rsidRPr="7FA2F2B5">
        <w:rPr>
          <w:rFonts w:eastAsia="Times New Roman"/>
          <w:color w:val="000000" w:themeColor="text1"/>
          <w:sz w:val="24"/>
          <w:szCs w:val="24"/>
        </w:rPr>
        <w:t>statistics</w:t>
      </w:r>
      <w:r w:rsidR="00D94286" w:rsidRPr="7FA2F2B5">
        <w:rPr>
          <w:rFonts w:eastAsia="Times New Roman"/>
          <w:color w:val="000000" w:themeColor="text1"/>
          <w:sz w:val="24"/>
          <w:szCs w:val="24"/>
        </w:rPr>
        <w:t xml:space="preserve"> …………………………………………………………………………</w:t>
      </w:r>
      <w:proofErr w:type="gramStart"/>
      <w:r w:rsidR="00D94286" w:rsidRPr="7FA2F2B5">
        <w:rPr>
          <w:rFonts w:eastAsia="Times New Roman"/>
          <w:color w:val="000000" w:themeColor="text1"/>
          <w:sz w:val="24"/>
          <w:szCs w:val="24"/>
        </w:rPr>
        <w:t>….</w:t>
      </w:r>
      <w:r w:rsidR="003E11FA">
        <w:rPr>
          <w:rFonts w:eastAsia="Times New Roman"/>
          <w:color w:val="000000" w:themeColor="text1"/>
          <w:sz w:val="24"/>
          <w:szCs w:val="24"/>
        </w:rPr>
        <w:t>.</w:t>
      </w:r>
      <w:proofErr w:type="gramEnd"/>
      <w:r w:rsidR="00A41FE9" w:rsidRPr="7FA2F2B5">
        <w:rPr>
          <w:rFonts w:eastAsia="Times New Roman"/>
          <w:color w:val="000000" w:themeColor="text1"/>
          <w:sz w:val="24"/>
          <w:szCs w:val="24"/>
        </w:rPr>
        <w:t>3</w:t>
      </w:r>
    </w:p>
    <w:p w14:paraId="2A25343A" w14:textId="225D1CAB" w:rsidR="002D0F60" w:rsidRPr="00B62876" w:rsidRDefault="00AC0A1B" w:rsidP="002D0F60">
      <w:pPr>
        <w:pStyle w:val="Heading2"/>
        <w:rPr>
          <w:b w:val="0"/>
          <w:bCs/>
        </w:rPr>
      </w:pPr>
      <w:r w:rsidRPr="00B62876">
        <w:rPr>
          <w:rFonts w:eastAsia="Times New Roman" w:cstheme="minorBidi"/>
          <w:b w:val="0"/>
        </w:rPr>
        <w:t xml:space="preserve"> </w:t>
      </w:r>
      <w:r w:rsidR="009D2D45" w:rsidRPr="00B62876">
        <w:rPr>
          <w:rFonts w:eastAsia="Times New Roman" w:cstheme="minorBidi"/>
          <w:b w:val="0"/>
        </w:rPr>
        <w:t>3.</w:t>
      </w:r>
      <w:r w:rsidR="00794372" w:rsidRPr="00B62876">
        <w:rPr>
          <w:rFonts w:eastAsia="Times New Roman" w:cstheme="minorBidi"/>
          <w:b w:val="0"/>
        </w:rPr>
        <w:t xml:space="preserve"> </w:t>
      </w:r>
      <w:r w:rsidR="002D0F60" w:rsidRPr="00B62876">
        <w:rPr>
          <w:b w:val="0"/>
          <w:bCs/>
        </w:rPr>
        <w:t xml:space="preserve">A common factor model to capture transdiagnostic effects </w:t>
      </w:r>
      <w:r w:rsidR="002D0F60" w:rsidRPr="00B62876">
        <w:rPr>
          <w:b w:val="0"/>
        </w:rPr>
        <w:t>……………………………….</w:t>
      </w:r>
      <w:r w:rsidR="01C48CFA">
        <w:rPr>
          <w:b w:val="0"/>
        </w:rPr>
        <w:t>............</w:t>
      </w:r>
      <w:r w:rsidR="003E11FA">
        <w:rPr>
          <w:b w:val="0"/>
        </w:rPr>
        <w:t>.4</w:t>
      </w:r>
    </w:p>
    <w:p w14:paraId="55FBCCF6" w14:textId="34828F7E" w:rsidR="00F0466E" w:rsidRDefault="00381314" w:rsidP="10C8279A">
      <w:pPr>
        <w:spacing w:before="240" w:after="240" w:line="288" w:lineRule="auto"/>
        <w:rPr>
          <w:rFonts w:eastAsia="Times New Roman"/>
          <w:color w:val="000000" w:themeColor="text1"/>
          <w:sz w:val="24"/>
          <w:szCs w:val="24"/>
        </w:rPr>
      </w:pPr>
      <w:r w:rsidRPr="10C8279A">
        <w:rPr>
          <w:rFonts w:eastAsia="Times New Roman"/>
          <w:color w:val="000000" w:themeColor="text1"/>
          <w:sz w:val="24"/>
          <w:szCs w:val="24"/>
        </w:rPr>
        <w:t xml:space="preserve">  </w:t>
      </w:r>
      <w:r w:rsidR="009D2D45">
        <w:tab/>
      </w:r>
      <w:r w:rsidRPr="10C8279A">
        <w:rPr>
          <w:rFonts w:eastAsia="Times New Roman"/>
          <w:color w:val="000000" w:themeColor="text1"/>
          <w:sz w:val="24"/>
          <w:szCs w:val="24"/>
        </w:rPr>
        <w:t xml:space="preserve"> Effective sample size</w:t>
      </w:r>
      <w:r w:rsidR="3F7DAF28" w:rsidRPr="10C8279A">
        <w:rPr>
          <w:rFonts w:eastAsia="Times New Roman"/>
          <w:color w:val="000000" w:themeColor="text1"/>
          <w:sz w:val="24"/>
          <w:szCs w:val="24"/>
        </w:rPr>
        <w:t xml:space="preserve"> calculation </w:t>
      </w:r>
      <w:r w:rsidR="00AC0A1B" w:rsidRPr="10C8279A">
        <w:rPr>
          <w:rFonts w:eastAsia="Times New Roman"/>
          <w:color w:val="000000" w:themeColor="text1"/>
          <w:sz w:val="24"/>
          <w:szCs w:val="24"/>
        </w:rPr>
        <w:t>..........................................................................</w:t>
      </w:r>
      <w:r w:rsidR="003E11FA">
        <w:rPr>
          <w:rFonts w:eastAsia="Times New Roman"/>
          <w:color w:val="000000" w:themeColor="text1"/>
          <w:sz w:val="24"/>
          <w:szCs w:val="24"/>
        </w:rPr>
        <w:t>......</w:t>
      </w:r>
      <w:r w:rsidR="00D04B3F" w:rsidRPr="10C8279A">
        <w:rPr>
          <w:rFonts w:eastAsia="Times New Roman"/>
          <w:color w:val="000000" w:themeColor="text1"/>
          <w:sz w:val="24"/>
          <w:szCs w:val="24"/>
        </w:rPr>
        <w:t xml:space="preserve"> </w:t>
      </w:r>
      <w:r w:rsidR="004440D2" w:rsidRPr="10C8279A">
        <w:rPr>
          <w:rFonts w:eastAsia="Times New Roman"/>
          <w:color w:val="000000" w:themeColor="text1"/>
          <w:sz w:val="24"/>
          <w:szCs w:val="24"/>
        </w:rPr>
        <w:t>4</w:t>
      </w:r>
    </w:p>
    <w:p w14:paraId="486175E4" w14:textId="58669C3F" w:rsidR="00B62876" w:rsidRDefault="009D2D45" w:rsidP="10C8279A">
      <w:pPr>
        <w:spacing w:before="240" w:after="240" w:line="288" w:lineRule="auto"/>
        <w:rPr>
          <w:rFonts w:eastAsia="Times New Roman"/>
          <w:color w:val="000000" w:themeColor="text1"/>
          <w:sz w:val="24"/>
          <w:szCs w:val="24"/>
        </w:rPr>
      </w:pPr>
      <w:r w:rsidRPr="10C8279A">
        <w:rPr>
          <w:rFonts w:eastAsia="Times New Roman"/>
          <w:color w:val="000000" w:themeColor="text1"/>
          <w:sz w:val="24"/>
          <w:szCs w:val="24"/>
        </w:rPr>
        <w:t>4.</w:t>
      </w:r>
      <w:r w:rsidR="00794372" w:rsidRPr="10C8279A">
        <w:rPr>
          <w:rFonts w:eastAsia="Times New Roman"/>
          <w:color w:val="000000" w:themeColor="text1"/>
          <w:sz w:val="24"/>
          <w:szCs w:val="24"/>
        </w:rPr>
        <w:t xml:space="preserve"> </w:t>
      </w:r>
      <w:r w:rsidR="008E03CD" w:rsidRPr="10C8279A">
        <w:rPr>
          <w:rFonts w:eastAsia="Times New Roman"/>
          <w:color w:val="000000" w:themeColor="text1"/>
          <w:sz w:val="24"/>
          <w:szCs w:val="24"/>
        </w:rPr>
        <w:t>Novel genetic variants associated with psychiatric disorders beyond transdiagnostic effects</w:t>
      </w:r>
      <w:r w:rsidR="00C03A70" w:rsidRPr="10C8279A">
        <w:rPr>
          <w:rFonts w:eastAsia="Times New Roman"/>
          <w:color w:val="000000" w:themeColor="text1"/>
          <w:sz w:val="24"/>
          <w:szCs w:val="24"/>
        </w:rPr>
        <w:t xml:space="preserve"> </w:t>
      </w:r>
      <w:r w:rsidR="006179F4">
        <w:rPr>
          <w:rFonts w:eastAsia="Times New Roman"/>
          <w:color w:val="000000" w:themeColor="text1"/>
          <w:sz w:val="24"/>
          <w:szCs w:val="24"/>
        </w:rPr>
        <w:t>and MAGMA results</w:t>
      </w:r>
      <w:r w:rsidR="00803EE6" w:rsidRPr="10C8279A">
        <w:rPr>
          <w:rFonts w:eastAsia="Times New Roman"/>
          <w:color w:val="000000" w:themeColor="text1"/>
          <w:sz w:val="24"/>
          <w:szCs w:val="24"/>
        </w:rPr>
        <w:t>…………………………………………………</w:t>
      </w:r>
      <w:r w:rsidR="006A672B" w:rsidRPr="10C8279A">
        <w:rPr>
          <w:rFonts w:eastAsia="Times New Roman"/>
          <w:color w:val="000000" w:themeColor="text1"/>
          <w:sz w:val="24"/>
          <w:szCs w:val="24"/>
        </w:rPr>
        <w:t>……………</w:t>
      </w:r>
      <w:r w:rsidR="00D04B3F" w:rsidRPr="10C8279A">
        <w:rPr>
          <w:rFonts w:eastAsia="Times New Roman"/>
          <w:color w:val="000000" w:themeColor="text1"/>
          <w:sz w:val="24"/>
          <w:szCs w:val="24"/>
        </w:rPr>
        <w:t>…………………</w:t>
      </w:r>
      <w:r w:rsidR="003E11FA">
        <w:rPr>
          <w:rFonts w:eastAsia="Times New Roman"/>
          <w:color w:val="000000" w:themeColor="text1"/>
          <w:sz w:val="24"/>
          <w:szCs w:val="24"/>
        </w:rPr>
        <w:t>……………….</w:t>
      </w:r>
      <w:r w:rsidR="00F0466E" w:rsidRPr="10C8279A">
        <w:rPr>
          <w:rFonts w:eastAsia="Times New Roman"/>
          <w:color w:val="000000" w:themeColor="text1"/>
          <w:sz w:val="24"/>
          <w:szCs w:val="24"/>
        </w:rPr>
        <w:t>5</w:t>
      </w:r>
    </w:p>
    <w:p w14:paraId="647AD812" w14:textId="7384FFB7" w:rsidR="00DA649B" w:rsidRPr="000767DD" w:rsidRDefault="001A11CF" w:rsidP="00DA649B">
      <w:pPr>
        <w:pStyle w:val="Heading2"/>
        <w:rPr>
          <w:b w:val="0"/>
          <w:bCs/>
        </w:rPr>
      </w:pPr>
      <w:r>
        <w:rPr>
          <w:b w:val="0"/>
          <w:bCs/>
        </w:rPr>
        <w:t>5</w:t>
      </w:r>
      <w:r w:rsidR="009D2D45" w:rsidRPr="009A2AD0">
        <w:rPr>
          <w:b w:val="0"/>
          <w:bCs/>
        </w:rPr>
        <w:t>.</w:t>
      </w:r>
      <w:r w:rsidR="00794372">
        <w:rPr>
          <w:b w:val="0"/>
          <w:bCs/>
        </w:rPr>
        <w:t xml:space="preserve"> </w:t>
      </w:r>
      <w:r w:rsidR="003021FE" w:rsidRPr="009A2AD0">
        <w:rPr>
          <w:b w:val="0"/>
          <w:bCs/>
        </w:rPr>
        <w:t>An alternative approach to identify genetic variants associated with psychiatric disorders after accounting for transdiagnostic effects using GWAS-by-subtraction</w:t>
      </w:r>
      <w:r w:rsidR="00C03B0A">
        <w:rPr>
          <w:b w:val="0"/>
          <w:bCs/>
        </w:rPr>
        <w:t xml:space="preserve"> …………………………….6</w:t>
      </w:r>
    </w:p>
    <w:p w14:paraId="75A470D0" w14:textId="3048AE32" w:rsidR="7B9F0513" w:rsidRPr="00D04B3F" w:rsidRDefault="7B9F0513" w:rsidP="1B112E4F">
      <w:pPr>
        <w:spacing w:before="240" w:after="240"/>
        <w:rPr>
          <w:rFonts w:eastAsia="Times New Roman" w:cstheme="minorHAnsi"/>
          <w:color w:val="000000" w:themeColor="text1"/>
          <w:sz w:val="24"/>
          <w:szCs w:val="24"/>
        </w:rPr>
      </w:pPr>
      <w:r w:rsidRPr="00D04B3F">
        <w:rPr>
          <w:rFonts w:eastAsia="Times New Roman" w:cstheme="minorHAnsi"/>
          <w:color w:val="000000" w:themeColor="text1"/>
          <w:sz w:val="24"/>
          <w:szCs w:val="24"/>
        </w:rPr>
        <w:t>Supplementary</w:t>
      </w:r>
      <w:r w:rsidR="00D04B3F">
        <w:rPr>
          <w:rFonts w:eastAsia="Times New Roman" w:cstheme="minorHAnsi"/>
          <w:color w:val="000000" w:themeColor="text1"/>
          <w:sz w:val="24"/>
          <w:szCs w:val="24"/>
        </w:rPr>
        <w:t xml:space="preserve"> </w:t>
      </w:r>
      <w:r w:rsidRPr="00D04B3F">
        <w:rPr>
          <w:rFonts w:eastAsia="Times New Roman" w:cstheme="minorHAnsi"/>
          <w:color w:val="000000" w:themeColor="text1"/>
          <w:sz w:val="24"/>
          <w:szCs w:val="24"/>
        </w:rPr>
        <w:t>References .............................................................................................</w:t>
      </w:r>
      <w:r w:rsidR="00F0466E" w:rsidRPr="00D04B3F">
        <w:rPr>
          <w:rFonts w:eastAsia="Times New Roman" w:cstheme="minorHAnsi"/>
          <w:color w:val="000000" w:themeColor="text1"/>
          <w:sz w:val="24"/>
          <w:szCs w:val="24"/>
        </w:rPr>
        <w:t>...</w:t>
      </w:r>
      <w:r w:rsidR="00A958BF">
        <w:rPr>
          <w:rFonts w:eastAsia="Times New Roman" w:cstheme="minorHAnsi"/>
          <w:color w:val="000000" w:themeColor="text1"/>
          <w:sz w:val="24"/>
          <w:szCs w:val="24"/>
        </w:rPr>
        <w:t>......</w:t>
      </w:r>
      <w:r w:rsidR="00F0466E" w:rsidRPr="00D04B3F">
        <w:rPr>
          <w:rFonts w:eastAsia="Times New Roman" w:cstheme="minorHAnsi"/>
          <w:color w:val="000000" w:themeColor="text1"/>
          <w:sz w:val="24"/>
          <w:szCs w:val="24"/>
        </w:rPr>
        <w:t>8</w:t>
      </w:r>
    </w:p>
    <w:p w14:paraId="24FFEDC1" w14:textId="77777777" w:rsidR="001C06FA" w:rsidRPr="00D04B3F" w:rsidRDefault="001C06FA" w:rsidP="1B112E4F">
      <w:pPr>
        <w:spacing w:before="240" w:after="240"/>
        <w:rPr>
          <w:rFonts w:eastAsia="Times New Roman" w:cstheme="minorHAnsi"/>
          <w:color w:val="000000" w:themeColor="text1"/>
          <w:sz w:val="24"/>
          <w:szCs w:val="24"/>
        </w:rPr>
      </w:pPr>
    </w:p>
    <w:p w14:paraId="62FDF472" w14:textId="1684DC14" w:rsidR="001C06FA" w:rsidRPr="00D04B3F" w:rsidRDefault="001C06FA" w:rsidP="001C06FA">
      <w:pPr>
        <w:pStyle w:val="Heading1"/>
        <w:rPr>
          <w:rFonts w:asciiTheme="majorHAnsi" w:hAnsiTheme="majorHAnsi"/>
          <w:b/>
        </w:rPr>
      </w:pPr>
      <w:r w:rsidRPr="7FA2F2B5">
        <w:rPr>
          <w:rFonts w:asciiTheme="majorHAnsi" w:hAnsiTheme="majorHAnsi"/>
          <w:b/>
        </w:rPr>
        <w:t>SUPPLEMENTARY FIGURES</w:t>
      </w:r>
    </w:p>
    <w:p w14:paraId="7B51448F" w14:textId="77777777" w:rsidR="00C60E86" w:rsidRDefault="00C60E86" w:rsidP="00C97A21">
      <w:pPr>
        <w:rPr>
          <w:rFonts w:eastAsia="Times New Roman"/>
          <w:color w:val="000000" w:themeColor="text1"/>
          <w:sz w:val="24"/>
          <w:szCs w:val="24"/>
        </w:rPr>
      </w:pPr>
    </w:p>
    <w:p w14:paraId="25D13D32" w14:textId="5052FFB9" w:rsidR="00B62876" w:rsidRDefault="00B62876"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Pr>
          <w:rFonts w:eastAsia="Times New Roman"/>
          <w:color w:val="000000" w:themeColor="text1"/>
          <w:sz w:val="24"/>
          <w:szCs w:val="24"/>
        </w:rPr>
        <w:t>1</w:t>
      </w:r>
      <w:r w:rsidRPr="7FA2F2B5">
        <w:rPr>
          <w:rFonts w:eastAsia="Times New Roman"/>
          <w:color w:val="000000" w:themeColor="text1"/>
          <w:sz w:val="24"/>
          <w:szCs w:val="24"/>
        </w:rPr>
        <w:t>. Manhattan plot of the ANX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w:t>
      </w:r>
      <w:r w:rsidR="00523DD4">
        <w:rPr>
          <w:rFonts w:eastAsia="Times New Roman"/>
          <w:color w:val="000000" w:themeColor="text1"/>
          <w:sz w:val="24"/>
          <w:szCs w:val="24"/>
        </w:rPr>
        <w:t>0</w:t>
      </w:r>
    </w:p>
    <w:p w14:paraId="3E1D4ABF" w14:textId="1B2939F2"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2. Manhattan plot of the </w:t>
      </w:r>
      <w:r w:rsidR="00B62876">
        <w:rPr>
          <w:rFonts w:eastAsia="Times New Roman"/>
          <w:color w:val="000000" w:themeColor="text1"/>
          <w:sz w:val="24"/>
          <w:szCs w:val="24"/>
        </w:rPr>
        <w:t>MDD</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11</w:t>
      </w:r>
    </w:p>
    <w:p w14:paraId="04C965A5" w14:textId="1B90CA14"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3. Manhattan plot of the </w:t>
      </w:r>
      <w:r w:rsidR="00B62876">
        <w:rPr>
          <w:rFonts w:eastAsia="Times New Roman"/>
          <w:color w:val="000000" w:themeColor="text1"/>
          <w:sz w:val="24"/>
          <w:szCs w:val="24"/>
        </w:rPr>
        <w:t>PTSD</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12</w:t>
      </w:r>
    </w:p>
    <w:p w14:paraId="52C87E37" w14:textId="0B585A9D"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sidR="00E3046A">
        <w:rPr>
          <w:rFonts w:eastAsia="Times New Roman"/>
          <w:color w:val="000000" w:themeColor="text1"/>
          <w:sz w:val="24"/>
          <w:szCs w:val="24"/>
        </w:rPr>
        <w:t>4</w:t>
      </w:r>
      <w:r w:rsidRPr="7FA2F2B5">
        <w:rPr>
          <w:rFonts w:eastAsia="Times New Roman"/>
          <w:color w:val="000000" w:themeColor="text1"/>
          <w:sz w:val="24"/>
          <w:szCs w:val="24"/>
        </w:rPr>
        <w:t>. Manhattan plot of the BIP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w:t>
      </w:r>
      <w:r w:rsidR="00523DD4">
        <w:rPr>
          <w:rFonts w:eastAsia="Times New Roman"/>
          <w:color w:val="000000" w:themeColor="text1"/>
          <w:sz w:val="24"/>
          <w:szCs w:val="24"/>
        </w:rPr>
        <w:t>3</w:t>
      </w:r>
    </w:p>
    <w:p w14:paraId="709EDFEA" w14:textId="43216540"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sidR="00E3046A">
        <w:rPr>
          <w:rFonts w:eastAsia="Times New Roman"/>
          <w:color w:val="000000" w:themeColor="text1"/>
          <w:sz w:val="24"/>
          <w:szCs w:val="24"/>
        </w:rPr>
        <w:t>5</w:t>
      </w:r>
      <w:r w:rsidRPr="7FA2F2B5">
        <w:rPr>
          <w:rFonts w:eastAsia="Times New Roman"/>
          <w:color w:val="000000" w:themeColor="text1"/>
          <w:sz w:val="24"/>
          <w:szCs w:val="24"/>
        </w:rPr>
        <w:t xml:space="preserve">. Manhattan plot of the </w:t>
      </w:r>
      <w:r w:rsidR="00B62876">
        <w:rPr>
          <w:rFonts w:eastAsia="Times New Roman"/>
          <w:color w:val="000000" w:themeColor="text1"/>
          <w:sz w:val="24"/>
          <w:szCs w:val="24"/>
        </w:rPr>
        <w:t>SCZ</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w:t>
      </w:r>
      <w:r w:rsidR="00523DD4">
        <w:rPr>
          <w:rFonts w:eastAsia="Times New Roman"/>
          <w:color w:val="000000" w:themeColor="text1"/>
          <w:sz w:val="24"/>
          <w:szCs w:val="24"/>
        </w:rPr>
        <w:t>4</w:t>
      </w:r>
    </w:p>
    <w:p w14:paraId="1A010F58" w14:textId="799A8F74"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sidR="00E3046A">
        <w:rPr>
          <w:rFonts w:eastAsia="Times New Roman"/>
          <w:color w:val="000000" w:themeColor="text1"/>
          <w:sz w:val="24"/>
          <w:szCs w:val="24"/>
        </w:rPr>
        <w:t>6</w:t>
      </w:r>
      <w:r w:rsidRPr="7FA2F2B5">
        <w:rPr>
          <w:rFonts w:eastAsia="Times New Roman"/>
          <w:color w:val="000000" w:themeColor="text1"/>
          <w:sz w:val="24"/>
          <w:szCs w:val="24"/>
        </w:rPr>
        <w:t xml:space="preserve">. Manhattan plot of the </w:t>
      </w:r>
      <w:r w:rsidR="00B62876">
        <w:rPr>
          <w:rFonts w:eastAsia="Times New Roman"/>
          <w:color w:val="000000" w:themeColor="text1"/>
          <w:sz w:val="24"/>
          <w:szCs w:val="24"/>
        </w:rPr>
        <w:t>ADHD</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w:t>
      </w:r>
      <w:r w:rsidR="00523DD4">
        <w:rPr>
          <w:rFonts w:eastAsia="Times New Roman"/>
          <w:color w:val="000000" w:themeColor="text1"/>
          <w:sz w:val="24"/>
          <w:szCs w:val="24"/>
        </w:rPr>
        <w:t>5</w:t>
      </w:r>
    </w:p>
    <w:p w14:paraId="35B655D9" w14:textId="0FB49559"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sidR="00E3046A">
        <w:rPr>
          <w:rFonts w:eastAsia="Times New Roman"/>
          <w:color w:val="000000" w:themeColor="text1"/>
          <w:sz w:val="24"/>
          <w:szCs w:val="24"/>
        </w:rPr>
        <w:t>7</w:t>
      </w:r>
      <w:r w:rsidRPr="7FA2F2B5">
        <w:rPr>
          <w:rFonts w:eastAsia="Times New Roman"/>
          <w:color w:val="000000" w:themeColor="text1"/>
          <w:sz w:val="24"/>
          <w:szCs w:val="24"/>
        </w:rPr>
        <w:t>. Manhattan plot of the ASD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w:t>
      </w:r>
      <w:r w:rsidR="00523DD4">
        <w:rPr>
          <w:rFonts w:eastAsia="Times New Roman"/>
          <w:color w:val="000000" w:themeColor="text1"/>
          <w:sz w:val="24"/>
          <w:szCs w:val="24"/>
        </w:rPr>
        <w:t>6</w:t>
      </w:r>
    </w:p>
    <w:p w14:paraId="2F08261F" w14:textId="23A14EC9" w:rsidR="00C97A21"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sidR="00E3046A">
        <w:rPr>
          <w:rFonts w:eastAsia="Times New Roman"/>
          <w:color w:val="000000" w:themeColor="text1"/>
          <w:sz w:val="24"/>
          <w:szCs w:val="24"/>
        </w:rPr>
        <w:t>8</w:t>
      </w:r>
      <w:r w:rsidRPr="7FA2F2B5">
        <w:rPr>
          <w:rFonts w:eastAsia="Times New Roman"/>
          <w:color w:val="000000" w:themeColor="text1"/>
          <w:sz w:val="24"/>
          <w:szCs w:val="24"/>
        </w:rPr>
        <w:t>. Manhattan plot of the ALCH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....................................1</w:t>
      </w:r>
      <w:r w:rsidR="00523DD4">
        <w:rPr>
          <w:rFonts w:eastAsia="Times New Roman"/>
          <w:color w:val="000000" w:themeColor="text1"/>
          <w:sz w:val="24"/>
          <w:szCs w:val="24"/>
        </w:rPr>
        <w:t>7</w:t>
      </w:r>
    </w:p>
    <w:p w14:paraId="62E1A1E6" w14:textId="40EC86BF" w:rsidR="00B62876" w:rsidRDefault="00B62876" w:rsidP="00C97A21">
      <w:pPr>
        <w:rPr>
          <w:rFonts w:eastAsia="Times New Roman"/>
          <w:color w:val="000000" w:themeColor="text1"/>
          <w:sz w:val="24"/>
          <w:szCs w:val="24"/>
        </w:rPr>
      </w:pPr>
      <w:r w:rsidRPr="7FA2F2B5">
        <w:rPr>
          <w:rFonts w:eastAsia="Times New Roman"/>
          <w:color w:val="000000" w:themeColor="text1"/>
          <w:sz w:val="24"/>
          <w:szCs w:val="24"/>
        </w:rPr>
        <w:lastRenderedPageBreak/>
        <w:t xml:space="preserve">Supplementary Figure </w:t>
      </w:r>
      <w:r w:rsidR="00E3046A">
        <w:rPr>
          <w:rFonts w:eastAsia="Times New Roman"/>
          <w:color w:val="000000" w:themeColor="text1"/>
          <w:sz w:val="24"/>
          <w:szCs w:val="24"/>
        </w:rPr>
        <w:t>9</w:t>
      </w:r>
      <w:r w:rsidRPr="7FA2F2B5">
        <w:rPr>
          <w:rFonts w:eastAsia="Times New Roman"/>
          <w:color w:val="000000" w:themeColor="text1"/>
          <w:sz w:val="24"/>
          <w:szCs w:val="24"/>
        </w:rPr>
        <w:t>. Manhattan plot of the OCD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023DA7">
        <w:rPr>
          <w:rFonts w:eastAsia="Times New Roman"/>
          <w:color w:val="000000" w:themeColor="text1"/>
          <w:sz w:val="24"/>
          <w:szCs w:val="24"/>
        </w:rPr>
        <w:t>…18</w:t>
      </w:r>
    </w:p>
    <w:p w14:paraId="66AB4741" w14:textId="4B901FF0" w:rsidR="00C97A21" w:rsidRDefault="00C97A21" w:rsidP="00C97A21">
      <w:pPr>
        <w:rPr>
          <w:rFonts w:eastAsia="Times New Roman"/>
          <w:color w:val="000000" w:themeColor="text1"/>
          <w:sz w:val="24"/>
          <w:szCs w:val="24"/>
        </w:rPr>
      </w:pPr>
      <w:r w:rsidRPr="7FA2F2B5">
        <w:rPr>
          <w:rFonts w:eastAsia="Times New Roman"/>
          <w:color w:val="000000" w:themeColor="text1"/>
          <w:sz w:val="24"/>
          <w:szCs w:val="24"/>
        </w:rPr>
        <w:t>Supplementary Figure 1</w:t>
      </w:r>
      <w:r w:rsidR="00E3046A">
        <w:rPr>
          <w:rFonts w:eastAsia="Times New Roman"/>
          <w:color w:val="000000" w:themeColor="text1"/>
          <w:sz w:val="24"/>
          <w:szCs w:val="24"/>
        </w:rPr>
        <w:t>0</w:t>
      </w:r>
      <w:r w:rsidRPr="7FA2F2B5">
        <w:rPr>
          <w:rFonts w:eastAsia="Times New Roman"/>
          <w:color w:val="000000" w:themeColor="text1"/>
          <w:sz w:val="24"/>
          <w:szCs w:val="24"/>
        </w:rPr>
        <w:t xml:space="preserve">. Manhattan plot of the </w:t>
      </w:r>
      <w:r w:rsidR="00B62876">
        <w:rPr>
          <w:rFonts w:eastAsia="Times New Roman"/>
          <w:color w:val="000000" w:themeColor="text1"/>
          <w:sz w:val="24"/>
          <w:szCs w:val="24"/>
        </w:rPr>
        <w:t>AN</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023DA7">
        <w:rPr>
          <w:rFonts w:eastAsia="Times New Roman"/>
          <w:color w:val="000000" w:themeColor="text1"/>
          <w:sz w:val="24"/>
          <w:szCs w:val="24"/>
        </w:rPr>
        <w:t>.19</w:t>
      </w:r>
    </w:p>
    <w:p w14:paraId="53D97A34" w14:textId="39CF9C20" w:rsidR="00C97A21" w:rsidRDefault="00C97A21" w:rsidP="00C97A21">
      <w:pPr>
        <w:rPr>
          <w:rFonts w:eastAsia="Times New Roman"/>
          <w:color w:val="000000" w:themeColor="text1"/>
          <w:sz w:val="24"/>
          <w:szCs w:val="24"/>
        </w:rPr>
      </w:pPr>
      <w:r w:rsidRPr="7FA2F2B5">
        <w:rPr>
          <w:rFonts w:eastAsia="Times New Roman"/>
          <w:color w:val="000000" w:themeColor="text1"/>
          <w:sz w:val="24"/>
          <w:szCs w:val="24"/>
        </w:rPr>
        <w:t>Supplementary Figure 1</w:t>
      </w:r>
      <w:r w:rsidR="00E3046A">
        <w:rPr>
          <w:rFonts w:eastAsia="Times New Roman"/>
          <w:color w:val="000000" w:themeColor="text1"/>
          <w:sz w:val="24"/>
          <w:szCs w:val="24"/>
        </w:rPr>
        <w:t>1</w:t>
      </w:r>
      <w:r w:rsidRPr="7FA2F2B5">
        <w:rPr>
          <w:rFonts w:eastAsia="Times New Roman"/>
          <w:color w:val="000000" w:themeColor="text1"/>
          <w:sz w:val="24"/>
          <w:szCs w:val="24"/>
        </w:rPr>
        <w:t xml:space="preserve">. Manhattan plot of the </w:t>
      </w:r>
      <w:r w:rsidR="00B62876">
        <w:rPr>
          <w:rFonts w:eastAsia="Times New Roman"/>
          <w:color w:val="000000" w:themeColor="text1"/>
          <w:sz w:val="24"/>
          <w:szCs w:val="24"/>
        </w:rPr>
        <w:t>TS</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023DA7">
        <w:rPr>
          <w:rFonts w:eastAsia="Times New Roman"/>
          <w:color w:val="000000" w:themeColor="text1"/>
          <w:sz w:val="24"/>
          <w:szCs w:val="24"/>
        </w:rPr>
        <w:t>20</w:t>
      </w:r>
    </w:p>
    <w:p w14:paraId="39CF3385" w14:textId="073DBD17" w:rsidR="00B62876" w:rsidRPr="00D04B3F" w:rsidRDefault="00B62876" w:rsidP="00B62876">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2</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w:t>
      </w:r>
      <w:r>
        <w:rPr>
          <w:rFonts w:eastAsia="Times New Roman"/>
          <w:sz w:val="24"/>
          <w:szCs w:val="24"/>
        </w:rPr>
        <w:t>MDD</w:t>
      </w:r>
      <w:r w:rsidRPr="7FA2F2B5">
        <w:rPr>
          <w:rFonts w:eastAsia="Times New Roman"/>
          <w:sz w:val="24"/>
          <w:szCs w:val="24"/>
        </w:rPr>
        <w:t xml:space="preserve"> uncorrected and corrected for p</w:t>
      </w:r>
      <w:r w:rsidRPr="7FA2F2B5">
        <w:rPr>
          <w:rFonts w:eastAsia="Times New Roman"/>
          <w:color w:val="000000" w:themeColor="text1"/>
          <w:sz w:val="24"/>
          <w:szCs w:val="24"/>
        </w:rPr>
        <w:t>................................................................</w:t>
      </w:r>
      <w:r w:rsidR="002123A6">
        <w:rPr>
          <w:rFonts w:eastAsia="Times New Roman"/>
          <w:color w:val="000000" w:themeColor="text1"/>
          <w:sz w:val="24"/>
          <w:szCs w:val="24"/>
        </w:rPr>
        <w:t>......</w:t>
      </w:r>
      <w:proofErr w:type="gramStart"/>
      <w:r w:rsidRPr="7FA2F2B5">
        <w:rPr>
          <w:rFonts w:eastAsia="Times New Roman"/>
          <w:color w:val="000000" w:themeColor="text1"/>
          <w:sz w:val="24"/>
          <w:szCs w:val="24"/>
        </w:rPr>
        <w:t>21</w:t>
      </w:r>
      <w:proofErr w:type="gramEnd"/>
    </w:p>
    <w:p w14:paraId="5CF84F87" w14:textId="16D80707" w:rsidR="00B62876" w:rsidRDefault="00B62876" w:rsidP="00B62876">
      <w:pPr>
        <w:keepNext/>
        <w:rPr>
          <w:rFonts w:eastAsia="Times New Roman"/>
          <w:color w:val="000000" w:themeColor="text1"/>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3</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BrainSpain</w:t>
      </w:r>
      <w:proofErr w:type="spellEnd"/>
      <w:r w:rsidRPr="7FA2F2B5">
        <w:rPr>
          <w:rFonts w:eastAsia="Times New Roman"/>
          <w:sz w:val="24"/>
          <w:szCs w:val="24"/>
        </w:rPr>
        <w:t xml:space="preserve"> of </w:t>
      </w:r>
      <w:r>
        <w:rPr>
          <w:rFonts w:eastAsia="Times New Roman"/>
          <w:sz w:val="24"/>
          <w:szCs w:val="24"/>
        </w:rPr>
        <w:t xml:space="preserve">MDD </w:t>
      </w:r>
      <w:r w:rsidRPr="7FA2F2B5">
        <w:rPr>
          <w:rFonts w:eastAsia="Times New Roman"/>
          <w:sz w:val="24"/>
          <w:szCs w:val="24"/>
        </w:rPr>
        <w:t>uncorrected and corrected for p…</w:t>
      </w:r>
      <w:r w:rsidRPr="7FA2F2B5">
        <w:rPr>
          <w:rFonts w:eastAsia="Times New Roman"/>
          <w:color w:val="000000" w:themeColor="text1"/>
          <w:sz w:val="24"/>
          <w:szCs w:val="24"/>
        </w:rPr>
        <w:t>...........</w:t>
      </w:r>
      <w:r w:rsidR="002123A6">
        <w:rPr>
          <w:rFonts w:eastAsia="Times New Roman"/>
          <w:color w:val="000000" w:themeColor="text1"/>
          <w:sz w:val="24"/>
          <w:szCs w:val="24"/>
        </w:rPr>
        <w:t>......</w:t>
      </w:r>
      <w:r w:rsidRPr="7FA2F2B5">
        <w:rPr>
          <w:rFonts w:eastAsia="Times New Roman"/>
          <w:color w:val="000000" w:themeColor="text1"/>
          <w:sz w:val="24"/>
          <w:szCs w:val="24"/>
        </w:rPr>
        <w:t>22</w:t>
      </w:r>
    </w:p>
    <w:p w14:paraId="6EEF9D4A" w14:textId="622FF5AD" w:rsidR="00C97A21" w:rsidRPr="00D04B3F" w:rsidRDefault="00C97A21" w:rsidP="00C97A21">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4</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Bipolar uncorrected and corrected for p</w:t>
      </w:r>
      <w:r w:rsidRPr="7FA2F2B5">
        <w:rPr>
          <w:rFonts w:eastAsia="Times New Roman"/>
          <w:color w:val="000000" w:themeColor="text1"/>
          <w:sz w:val="24"/>
          <w:szCs w:val="24"/>
        </w:rPr>
        <w:t>................................................................</w:t>
      </w:r>
      <w:r w:rsidR="002123A6">
        <w:rPr>
          <w:rFonts w:eastAsia="Times New Roman"/>
          <w:color w:val="000000" w:themeColor="text1"/>
          <w:sz w:val="24"/>
          <w:szCs w:val="24"/>
        </w:rPr>
        <w:t>...</w:t>
      </w:r>
      <w:proofErr w:type="gramStart"/>
      <w:r w:rsidRPr="7FA2F2B5">
        <w:rPr>
          <w:rFonts w:eastAsia="Times New Roman"/>
          <w:color w:val="000000" w:themeColor="text1"/>
          <w:sz w:val="24"/>
          <w:szCs w:val="24"/>
        </w:rPr>
        <w:t>2</w:t>
      </w:r>
      <w:r w:rsidR="002123A6">
        <w:rPr>
          <w:rFonts w:eastAsia="Times New Roman"/>
          <w:color w:val="000000" w:themeColor="text1"/>
          <w:sz w:val="24"/>
          <w:szCs w:val="24"/>
        </w:rPr>
        <w:t>3</w:t>
      </w:r>
      <w:proofErr w:type="gramEnd"/>
    </w:p>
    <w:p w14:paraId="79721824" w14:textId="496BEA2B" w:rsidR="00C97A21" w:rsidRDefault="00C97A21" w:rsidP="00C97A21">
      <w:pPr>
        <w:keepNext/>
        <w:rPr>
          <w:rFonts w:eastAsia="Times New Roman"/>
          <w:color w:val="000000" w:themeColor="text1"/>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5</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BrainSpain</w:t>
      </w:r>
      <w:proofErr w:type="spellEnd"/>
      <w:r w:rsidRPr="7FA2F2B5">
        <w:rPr>
          <w:rFonts w:eastAsia="Times New Roman"/>
          <w:sz w:val="24"/>
          <w:szCs w:val="24"/>
        </w:rPr>
        <w:t xml:space="preserve"> of Bipolar uncorrected and corrected for p…</w:t>
      </w:r>
      <w:r w:rsidRPr="7FA2F2B5">
        <w:rPr>
          <w:rFonts w:eastAsia="Times New Roman"/>
          <w:color w:val="000000" w:themeColor="text1"/>
          <w:sz w:val="24"/>
          <w:szCs w:val="24"/>
        </w:rPr>
        <w:t>...........</w:t>
      </w:r>
      <w:r w:rsidR="002123A6">
        <w:rPr>
          <w:rFonts w:eastAsia="Times New Roman"/>
          <w:color w:val="000000" w:themeColor="text1"/>
          <w:sz w:val="24"/>
          <w:szCs w:val="24"/>
        </w:rPr>
        <w:t>...</w:t>
      </w:r>
      <w:r w:rsidRPr="7FA2F2B5">
        <w:rPr>
          <w:rFonts w:eastAsia="Times New Roman"/>
          <w:color w:val="000000" w:themeColor="text1"/>
          <w:sz w:val="24"/>
          <w:szCs w:val="24"/>
        </w:rPr>
        <w:t>2</w:t>
      </w:r>
      <w:r w:rsidR="002123A6">
        <w:rPr>
          <w:rFonts w:eastAsia="Times New Roman"/>
          <w:color w:val="000000" w:themeColor="text1"/>
          <w:sz w:val="24"/>
          <w:szCs w:val="24"/>
        </w:rPr>
        <w:t>4</w:t>
      </w:r>
    </w:p>
    <w:p w14:paraId="7B2164C0" w14:textId="5EAADAD0" w:rsidR="00B62876" w:rsidRPr="00D04B3F" w:rsidRDefault="00B62876" w:rsidP="00B62876">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6</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Schizophrenia uncorrected and corrected for p </w:t>
      </w:r>
      <w:r w:rsidRPr="7FA2F2B5">
        <w:rPr>
          <w:rFonts w:eastAsia="Times New Roman"/>
          <w:color w:val="000000" w:themeColor="text1"/>
          <w:sz w:val="24"/>
          <w:szCs w:val="24"/>
        </w:rPr>
        <w:t>....................................................</w:t>
      </w:r>
      <w:r w:rsidR="002123A6">
        <w:rPr>
          <w:rFonts w:eastAsia="Times New Roman"/>
          <w:color w:val="000000" w:themeColor="text1"/>
          <w:sz w:val="24"/>
          <w:szCs w:val="24"/>
        </w:rPr>
        <w:t>...25</w:t>
      </w:r>
    </w:p>
    <w:p w14:paraId="4EE88E91" w14:textId="21FC6230" w:rsidR="00B62876" w:rsidRDefault="00B62876" w:rsidP="00C97A21">
      <w:pPr>
        <w:keepNext/>
        <w:rPr>
          <w:rFonts w:eastAsia="Times New Roman"/>
          <w:color w:val="000000" w:themeColor="text1"/>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7</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BrainSpan</w:t>
      </w:r>
      <w:proofErr w:type="spellEnd"/>
      <w:r w:rsidRPr="7FA2F2B5">
        <w:rPr>
          <w:rFonts w:eastAsia="Times New Roman"/>
          <w:sz w:val="24"/>
          <w:szCs w:val="24"/>
        </w:rPr>
        <w:t xml:space="preserve"> of Schizophrenia uncorrected and corrected for…...</w:t>
      </w:r>
      <w:r w:rsidR="002123A6">
        <w:rPr>
          <w:rFonts w:eastAsia="Times New Roman"/>
          <w:sz w:val="24"/>
          <w:szCs w:val="24"/>
        </w:rPr>
        <w:t>....</w:t>
      </w:r>
      <w:r w:rsidRPr="7FA2F2B5">
        <w:rPr>
          <w:rFonts w:eastAsia="Times New Roman"/>
          <w:sz w:val="24"/>
          <w:szCs w:val="24"/>
        </w:rPr>
        <w:t>2</w:t>
      </w:r>
      <w:r w:rsidR="002123A6">
        <w:rPr>
          <w:rFonts w:eastAsia="Times New Roman"/>
          <w:sz w:val="24"/>
          <w:szCs w:val="24"/>
        </w:rPr>
        <w:t>6</w:t>
      </w:r>
    </w:p>
    <w:p w14:paraId="29150B73" w14:textId="0F6E4BC3" w:rsidR="00C97A21" w:rsidRPr="00D04B3F" w:rsidRDefault="00C97A21" w:rsidP="00C97A21">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8</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ADHD uncorrected and corrected for p</w:t>
      </w:r>
      <w:r w:rsidRPr="7FA2F2B5">
        <w:rPr>
          <w:rFonts w:eastAsia="Times New Roman"/>
          <w:color w:val="000000" w:themeColor="text1"/>
          <w:sz w:val="24"/>
          <w:szCs w:val="24"/>
        </w:rPr>
        <w:t>..................................................................</w:t>
      </w:r>
      <w:r w:rsidR="002123A6">
        <w:rPr>
          <w:rFonts w:eastAsia="Times New Roman"/>
          <w:color w:val="000000" w:themeColor="text1"/>
          <w:sz w:val="24"/>
          <w:szCs w:val="24"/>
        </w:rPr>
        <w:t>...</w:t>
      </w:r>
      <w:r w:rsidRPr="7FA2F2B5">
        <w:rPr>
          <w:rFonts w:eastAsia="Times New Roman"/>
          <w:color w:val="000000" w:themeColor="text1"/>
          <w:sz w:val="24"/>
          <w:szCs w:val="24"/>
        </w:rPr>
        <w:t>2</w:t>
      </w:r>
      <w:r w:rsidR="002123A6">
        <w:rPr>
          <w:rFonts w:eastAsia="Times New Roman"/>
          <w:color w:val="000000" w:themeColor="text1"/>
          <w:sz w:val="24"/>
          <w:szCs w:val="24"/>
        </w:rPr>
        <w:t>7</w:t>
      </w:r>
    </w:p>
    <w:p w14:paraId="276503AF" w14:textId="58F3D322" w:rsidR="00C97A21" w:rsidRPr="00AD2C6A" w:rsidRDefault="00C97A21" w:rsidP="00C97A21">
      <w:pPr>
        <w:keepNext/>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 xml:space="preserve">Figure </w:t>
      </w:r>
      <w:r w:rsidR="00D45536">
        <w:rPr>
          <w:rFonts w:eastAsia="Times New Roman"/>
          <w:sz w:val="24"/>
          <w:szCs w:val="24"/>
        </w:rPr>
        <w:t>19</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BrainSpan</w:t>
      </w:r>
      <w:proofErr w:type="spellEnd"/>
      <w:r w:rsidRPr="7FA2F2B5">
        <w:rPr>
          <w:rFonts w:eastAsia="Times New Roman"/>
          <w:sz w:val="24"/>
          <w:szCs w:val="24"/>
        </w:rPr>
        <w:t xml:space="preserve"> of ADHD uncorrected and corrected for p………………</w:t>
      </w:r>
      <w:r w:rsidR="002123A6">
        <w:rPr>
          <w:rFonts w:eastAsia="Times New Roman"/>
          <w:sz w:val="24"/>
          <w:szCs w:val="24"/>
        </w:rPr>
        <w:t>…</w:t>
      </w:r>
      <w:proofErr w:type="gramStart"/>
      <w:r w:rsidR="002123A6">
        <w:rPr>
          <w:rFonts w:eastAsia="Times New Roman"/>
          <w:sz w:val="24"/>
          <w:szCs w:val="24"/>
        </w:rPr>
        <w:t>.</w:t>
      </w:r>
      <w:r w:rsidRPr="7FA2F2B5">
        <w:rPr>
          <w:rFonts w:eastAsia="Times New Roman"/>
          <w:sz w:val="24"/>
          <w:szCs w:val="24"/>
        </w:rPr>
        <w:t>2</w:t>
      </w:r>
      <w:r w:rsidR="002123A6">
        <w:rPr>
          <w:rFonts w:eastAsia="Times New Roman"/>
          <w:sz w:val="24"/>
          <w:szCs w:val="24"/>
        </w:rPr>
        <w:t>8</w:t>
      </w:r>
      <w:proofErr w:type="gramEnd"/>
    </w:p>
    <w:p w14:paraId="626EB7ED" w14:textId="13366D95" w:rsidR="00B62876" w:rsidRPr="00D04B3F" w:rsidRDefault="00B62876" w:rsidP="00B62876">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 xml:space="preserve">Figure </w:t>
      </w:r>
      <w:r>
        <w:rPr>
          <w:rFonts w:eastAsia="Times New Roman"/>
          <w:sz w:val="24"/>
          <w:szCs w:val="24"/>
        </w:rPr>
        <w:t>2</w:t>
      </w:r>
      <w:r w:rsidR="00D45536">
        <w:rPr>
          <w:rFonts w:eastAsia="Times New Roman"/>
          <w:sz w:val="24"/>
          <w:szCs w:val="24"/>
        </w:rPr>
        <w:t>90</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A</w:t>
      </w:r>
      <w:r>
        <w:rPr>
          <w:rFonts w:eastAsia="Times New Roman"/>
          <w:sz w:val="24"/>
          <w:szCs w:val="24"/>
        </w:rPr>
        <w:t>SD</w:t>
      </w:r>
      <w:r w:rsidRPr="7FA2F2B5">
        <w:rPr>
          <w:rFonts w:eastAsia="Times New Roman"/>
          <w:sz w:val="24"/>
          <w:szCs w:val="24"/>
        </w:rPr>
        <w:t xml:space="preserve"> uncorrected and corrected for p </w:t>
      </w:r>
      <w:r w:rsidRPr="7FA2F2B5">
        <w:rPr>
          <w:rFonts w:eastAsia="Times New Roman"/>
          <w:color w:val="000000" w:themeColor="text1"/>
          <w:sz w:val="24"/>
          <w:szCs w:val="24"/>
        </w:rPr>
        <w:t>.................................................................</w:t>
      </w:r>
      <w:r w:rsidR="002123A6">
        <w:rPr>
          <w:rFonts w:eastAsia="Times New Roman"/>
          <w:color w:val="000000" w:themeColor="text1"/>
          <w:sz w:val="24"/>
          <w:szCs w:val="24"/>
        </w:rPr>
        <w:t>......</w:t>
      </w:r>
      <w:r w:rsidRPr="7FA2F2B5">
        <w:rPr>
          <w:rFonts w:eastAsia="Times New Roman"/>
          <w:color w:val="000000" w:themeColor="text1"/>
          <w:sz w:val="24"/>
          <w:szCs w:val="24"/>
        </w:rPr>
        <w:t>2</w:t>
      </w:r>
      <w:r w:rsidR="002123A6">
        <w:rPr>
          <w:rFonts w:eastAsia="Times New Roman"/>
          <w:color w:val="000000" w:themeColor="text1"/>
          <w:sz w:val="24"/>
          <w:szCs w:val="24"/>
        </w:rPr>
        <w:t>9</w:t>
      </w:r>
    </w:p>
    <w:p w14:paraId="277A8985" w14:textId="2A16A600" w:rsidR="00E3046A" w:rsidRDefault="00B62876" w:rsidP="00C97A21">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2</w:t>
      </w:r>
      <w:r w:rsidR="00D45536">
        <w:rPr>
          <w:rFonts w:eastAsia="Times New Roman"/>
          <w:sz w:val="24"/>
          <w:szCs w:val="24"/>
        </w:rPr>
        <w:t>1</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BrainSpan</w:t>
      </w:r>
      <w:proofErr w:type="spellEnd"/>
      <w:r w:rsidRPr="7FA2F2B5">
        <w:rPr>
          <w:rFonts w:eastAsia="Times New Roman"/>
          <w:sz w:val="24"/>
          <w:szCs w:val="24"/>
        </w:rPr>
        <w:t xml:space="preserve"> of A</w:t>
      </w:r>
      <w:r>
        <w:rPr>
          <w:rFonts w:eastAsia="Times New Roman"/>
          <w:sz w:val="24"/>
          <w:szCs w:val="24"/>
        </w:rPr>
        <w:t>SD</w:t>
      </w:r>
      <w:r w:rsidRPr="7FA2F2B5">
        <w:rPr>
          <w:rFonts w:eastAsia="Times New Roman"/>
          <w:sz w:val="24"/>
          <w:szCs w:val="24"/>
        </w:rPr>
        <w:t xml:space="preserve"> uncorrected and corrected for p………………</w:t>
      </w:r>
      <w:r w:rsidR="002123A6">
        <w:rPr>
          <w:rFonts w:eastAsia="Times New Roman"/>
          <w:sz w:val="24"/>
          <w:szCs w:val="24"/>
        </w:rPr>
        <w:t>……</w:t>
      </w:r>
      <w:proofErr w:type="gramStart"/>
      <w:r w:rsidR="002123A6">
        <w:rPr>
          <w:rFonts w:eastAsia="Times New Roman"/>
          <w:sz w:val="24"/>
          <w:szCs w:val="24"/>
        </w:rPr>
        <w:t>.30</w:t>
      </w:r>
      <w:proofErr w:type="gramEnd"/>
      <w:r w:rsidRPr="7FA2F2B5">
        <w:rPr>
          <w:rFonts w:eastAsia="Times New Roman"/>
          <w:sz w:val="24"/>
          <w:szCs w:val="24"/>
        </w:rPr>
        <w:t xml:space="preserve"> </w:t>
      </w:r>
    </w:p>
    <w:p w14:paraId="101D44DD" w14:textId="5D885CCF" w:rsidR="00C97A21" w:rsidRPr="00D04B3F" w:rsidRDefault="00C97A21" w:rsidP="00C97A21">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 xml:space="preserve">Figure </w:t>
      </w:r>
      <w:r w:rsidR="00B62876">
        <w:rPr>
          <w:rFonts w:eastAsia="Times New Roman"/>
          <w:sz w:val="24"/>
          <w:szCs w:val="24"/>
        </w:rPr>
        <w:t>2</w:t>
      </w:r>
      <w:r w:rsidR="00D45536">
        <w:rPr>
          <w:rFonts w:eastAsia="Times New Roman"/>
          <w:sz w:val="24"/>
          <w:szCs w:val="24"/>
        </w:rPr>
        <w:t>2</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ALCH uncorrected and corrected for p </w:t>
      </w:r>
      <w:r w:rsidRPr="7FA2F2B5">
        <w:rPr>
          <w:rFonts w:eastAsia="Times New Roman"/>
          <w:color w:val="000000" w:themeColor="text1"/>
          <w:sz w:val="24"/>
          <w:szCs w:val="24"/>
        </w:rPr>
        <w:t>.................................................................</w:t>
      </w:r>
      <w:r w:rsidR="00D45536">
        <w:rPr>
          <w:rFonts w:eastAsia="Times New Roman"/>
          <w:color w:val="000000" w:themeColor="text1"/>
          <w:sz w:val="24"/>
          <w:szCs w:val="24"/>
        </w:rPr>
        <w:t>....</w:t>
      </w:r>
      <w:proofErr w:type="gramStart"/>
      <w:r w:rsidR="00D45536">
        <w:rPr>
          <w:rFonts w:eastAsia="Times New Roman"/>
          <w:color w:val="000000" w:themeColor="text1"/>
          <w:sz w:val="24"/>
          <w:szCs w:val="24"/>
        </w:rPr>
        <w:t>31</w:t>
      </w:r>
      <w:proofErr w:type="gramEnd"/>
    </w:p>
    <w:p w14:paraId="4DE7944C" w14:textId="0FD1235F" w:rsidR="00C97A21" w:rsidRPr="00D04B3F" w:rsidRDefault="00C97A21" w:rsidP="00C97A21">
      <w:pPr>
        <w:keepNext/>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2</w:t>
      </w:r>
      <w:r w:rsidR="00D45536">
        <w:rPr>
          <w:rFonts w:eastAsia="Times New Roman"/>
          <w:sz w:val="24"/>
          <w:szCs w:val="24"/>
        </w:rPr>
        <w:t>3</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BrainSpan</w:t>
      </w:r>
      <w:proofErr w:type="spellEnd"/>
      <w:r w:rsidRPr="7FA2F2B5">
        <w:rPr>
          <w:rFonts w:eastAsia="Times New Roman"/>
          <w:sz w:val="24"/>
          <w:szCs w:val="24"/>
        </w:rPr>
        <w:t xml:space="preserve"> of ALCH uncorrected and corrected for p………………</w:t>
      </w:r>
      <w:proofErr w:type="gramStart"/>
      <w:r w:rsidR="00D45536">
        <w:rPr>
          <w:rFonts w:eastAsia="Times New Roman"/>
          <w:sz w:val="24"/>
          <w:szCs w:val="24"/>
        </w:rPr>
        <w:t>…</w:t>
      </w:r>
      <w:r w:rsidR="006D1656">
        <w:rPr>
          <w:rFonts w:eastAsia="Times New Roman"/>
          <w:sz w:val="24"/>
          <w:szCs w:val="24"/>
        </w:rPr>
        <w:t>..</w:t>
      </w:r>
      <w:proofErr w:type="gramEnd"/>
      <w:r w:rsidR="00D45536">
        <w:rPr>
          <w:rFonts w:eastAsia="Times New Roman"/>
          <w:sz w:val="24"/>
          <w:szCs w:val="24"/>
        </w:rPr>
        <w:t>32</w:t>
      </w:r>
    </w:p>
    <w:p w14:paraId="4831196D" w14:textId="2595F9EB" w:rsidR="00C97A21" w:rsidRPr="00D04B3F" w:rsidRDefault="00C97A21" w:rsidP="00C97A21">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2</w:t>
      </w:r>
      <w:r w:rsidR="00A475A0">
        <w:rPr>
          <w:rFonts w:eastAsia="Times New Roman"/>
          <w:sz w:val="24"/>
          <w:szCs w:val="24"/>
        </w:rPr>
        <w:t>4</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AN uncorrected and corrected for </w:t>
      </w:r>
      <w:r w:rsidRPr="7FA2F2B5">
        <w:rPr>
          <w:rFonts w:eastAsia="Times New Roman"/>
          <w:color w:val="000000" w:themeColor="text1"/>
          <w:sz w:val="24"/>
          <w:szCs w:val="24"/>
        </w:rPr>
        <w:t>p…………………………………………………………………</w:t>
      </w:r>
      <w:r w:rsidR="00A475A0">
        <w:rPr>
          <w:rFonts w:eastAsia="Times New Roman"/>
          <w:color w:val="000000" w:themeColor="text1"/>
          <w:sz w:val="24"/>
          <w:szCs w:val="24"/>
        </w:rPr>
        <w:t>…</w:t>
      </w:r>
      <w:r w:rsidR="00FF3D22">
        <w:rPr>
          <w:rFonts w:eastAsia="Times New Roman"/>
          <w:color w:val="000000" w:themeColor="text1"/>
          <w:sz w:val="24"/>
          <w:szCs w:val="24"/>
        </w:rPr>
        <w:t>…</w:t>
      </w:r>
      <w:proofErr w:type="gramStart"/>
      <w:r w:rsidR="00A475A0">
        <w:rPr>
          <w:rFonts w:eastAsia="Times New Roman"/>
          <w:color w:val="000000" w:themeColor="text1"/>
          <w:sz w:val="24"/>
          <w:szCs w:val="24"/>
        </w:rPr>
        <w:t>33</w:t>
      </w:r>
      <w:proofErr w:type="gramEnd"/>
    </w:p>
    <w:p w14:paraId="1EA94111" w14:textId="64BE7956" w:rsidR="00C97A21" w:rsidRDefault="00C97A21" w:rsidP="00C97A21">
      <w:pPr>
        <w:keepNext/>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2</w:t>
      </w:r>
      <w:r w:rsidR="00B62876">
        <w:rPr>
          <w:rFonts w:eastAsia="Times New Roman"/>
          <w:sz w:val="24"/>
          <w:szCs w:val="24"/>
        </w:rPr>
        <w:t>5</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BrainSpan</w:t>
      </w:r>
      <w:proofErr w:type="spellEnd"/>
      <w:r w:rsidRPr="7FA2F2B5">
        <w:rPr>
          <w:rFonts w:eastAsia="Times New Roman"/>
          <w:sz w:val="24"/>
          <w:szCs w:val="24"/>
        </w:rPr>
        <w:t xml:space="preserve"> of AN uncorrected and corrected for p…………………</w:t>
      </w:r>
      <w:proofErr w:type="gramStart"/>
      <w:r w:rsidR="00A475A0">
        <w:rPr>
          <w:rFonts w:eastAsia="Times New Roman"/>
          <w:sz w:val="24"/>
          <w:szCs w:val="24"/>
        </w:rPr>
        <w:t>…..</w:t>
      </w:r>
      <w:proofErr w:type="gramEnd"/>
      <w:r w:rsidR="00A475A0">
        <w:rPr>
          <w:rFonts w:eastAsia="Times New Roman"/>
          <w:sz w:val="24"/>
          <w:szCs w:val="24"/>
        </w:rPr>
        <w:t>34</w:t>
      </w:r>
    </w:p>
    <w:p w14:paraId="5E31F42D" w14:textId="47EEC38E" w:rsidR="00C97A21" w:rsidRPr="00D04B3F" w:rsidRDefault="00C97A21" w:rsidP="00C97A21">
      <w:pPr>
        <w:rPr>
          <w:rFonts w:eastAsia="Times New Roman"/>
          <w:sz w:val="24"/>
          <w:szCs w:val="24"/>
        </w:rPr>
      </w:pPr>
      <w:r w:rsidRPr="7FA2F2B5">
        <w:rPr>
          <w:rFonts w:eastAsia="Times New Roman"/>
          <w:sz w:val="24"/>
          <w:szCs w:val="24"/>
        </w:rPr>
        <w:t>Supplementary Figure 2</w:t>
      </w:r>
      <w:r w:rsidR="0081015F">
        <w:rPr>
          <w:rFonts w:eastAsia="Times New Roman"/>
          <w:sz w:val="24"/>
          <w:szCs w:val="24"/>
        </w:rPr>
        <w:t>6</w:t>
      </w:r>
      <w:r w:rsidRPr="7FA2F2B5">
        <w:rPr>
          <w:rFonts w:eastAsia="Times New Roman"/>
          <w:sz w:val="24"/>
          <w:szCs w:val="24"/>
        </w:rPr>
        <w:t xml:space="preserve">. Genetic correlations between the psychiatric disorders and anthropometric traits before and after controlling for p </w:t>
      </w:r>
      <w:r w:rsidRPr="7FA2F2B5">
        <w:rPr>
          <w:rFonts w:eastAsia="Times New Roman"/>
          <w:color w:val="000000" w:themeColor="text1"/>
          <w:sz w:val="24"/>
          <w:szCs w:val="24"/>
        </w:rPr>
        <w:t>..................................................</w:t>
      </w:r>
      <w:r w:rsidR="0081015F">
        <w:rPr>
          <w:rFonts w:eastAsia="Times New Roman"/>
          <w:color w:val="000000" w:themeColor="text1"/>
          <w:sz w:val="24"/>
          <w:szCs w:val="24"/>
        </w:rPr>
        <w:t>....</w:t>
      </w:r>
      <w:proofErr w:type="gramStart"/>
      <w:r w:rsidR="0081015F">
        <w:rPr>
          <w:rFonts w:eastAsia="Times New Roman"/>
          <w:color w:val="000000" w:themeColor="text1"/>
          <w:sz w:val="24"/>
          <w:szCs w:val="24"/>
        </w:rPr>
        <w:t>35</w:t>
      </w:r>
      <w:proofErr w:type="gramEnd"/>
    </w:p>
    <w:p w14:paraId="3D715BBB" w14:textId="46752CA6" w:rsidR="00C97A21" w:rsidRDefault="00C97A21" w:rsidP="00C97A21">
      <w:pPr>
        <w:rPr>
          <w:rFonts w:eastAsia="Times New Roman"/>
          <w:color w:val="000000" w:themeColor="text1"/>
          <w:sz w:val="24"/>
          <w:szCs w:val="24"/>
        </w:rPr>
      </w:pPr>
      <w:r w:rsidRPr="7FA2F2B5">
        <w:rPr>
          <w:rFonts w:eastAsia="Times New Roman"/>
          <w:sz w:val="24"/>
          <w:szCs w:val="24"/>
        </w:rPr>
        <w:t>Supplementary Figure 2</w:t>
      </w:r>
      <w:r w:rsidR="00D32EEE">
        <w:rPr>
          <w:rFonts w:eastAsia="Times New Roman"/>
          <w:sz w:val="24"/>
          <w:szCs w:val="24"/>
        </w:rPr>
        <w:t>7</w:t>
      </w:r>
      <w:r w:rsidRPr="7FA2F2B5">
        <w:rPr>
          <w:rFonts w:eastAsia="Times New Roman"/>
          <w:sz w:val="24"/>
          <w:szCs w:val="24"/>
        </w:rPr>
        <w:t xml:space="preserve">. Genetic correlations between psychiatric disorders and socio-demographic traits before and after controlling for p </w:t>
      </w:r>
      <w:r w:rsidRPr="7FA2F2B5">
        <w:rPr>
          <w:rFonts w:eastAsia="Times New Roman"/>
          <w:color w:val="000000" w:themeColor="text1"/>
          <w:sz w:val="24"/>
          <w:szCs w:val="24"/>
        </w:rPr>
        <w:t>......................................................</w:t>
      </w:r>
      <w:r w:rsidR="00D32EEE">
        <w:rPr>
          <w:rFonts w:eastAsia="Times New Roman"/>
          <w:color w:val="000000" w:themeColor="text1"/>
          <w:sz w:val="24"/>
          <w:szCs w:val="24"/>
        </w:rPr>
        <w:t>....36</w:t>
      </w:r>
    </w:p>
    <w:p w14:paraId="312E1CB2" w14:textId="52ACF848" w:rsidR="00D5392B" w:rsidRDefault="00D5392B" w:rsidP="00D04B3F">
      <w:pPr>
        <w:pStyle w:val="Heading1"/>
      </w:pPr>
      <w:r w:rsidRPr="00D04B3F">
        <w:lastRenderedPageBreak/>
        <w:t>SUPPLEMENTARY NOTE</w:t>
      </w:r>
      <w:r w:rsidR="00D04B3F" w:rsidRPr="00D04B3F">
        <w:t>S</w:t>
      </w:r>
    </w:p>
    <w:p w14:paraId="34CD1928" w14:textId="77777777" w:rsidR="00222B37" w:rsidRDefault="00222B37" w:rsidP="00222B37"/>
    <w:p w14:paraId="08139B67" w14:textId="284263C5" w:rsidR="00552469" w:rsidRPr="00222B37" w:rsidRDefault="00552469" w:rsidP="009A2AD0">
      <w:pPr>
        <w:pStyle w:val="Heading2"/>
      </w:pPr>
      <w:r>
        <w:t>Supplementary Note 1: Extensions of pre-registered analyses</w:t>
      </w:r>
    </w:p>
    <w:p w14:paraId="2C0C7617" w14:textId="28394313" w:rsidR="001A6839" w:rsidRPr="00FF6298" w:rsidRDefault="00552469" w:rsidP="00FF6298">
      <w:pPr>
        <w:spacing w:line="288" w:lineRule="auto"/>
        <w:rPr>
          <w:sz w:val="24"/>
          <w:szCs w:val="24"/>
        </w:rPr>
      </w:pPr>
      <w:r w:rsidRPr="00FF6298">
        <w:rPr>
          <w:sz w:val="24"/>
          <w:szCs w:val="24"/>
        </w:rPr>
        <w:t xml:space="preserve">We extended our pre-registered analytical plan </w:t>
      </w:r>
      <w:r w:rsidR="006662AD" w:rsidRPr="00FF6298">
        <w:rPr>
          <w:sz w:val="24"/>
          <w:szCs w:val="24"/>
        </w:rPr>
        <w:t xml:space="preserve">by including an alternative approach to isolating transdiagnostic genetic effects from each psychiatric disorders, this approach, based on a single common factor model is now presented in the main manuscript, whilst the modelling approach proposed in our pre-registered analyses is presented in Supplementary Note </w:t>
      </w:r>
      <w:r w:rsidR="00D14BCF">
        <w:rPr>
          <w:sz w:val="24"/>
          <w:szCs w:val="24"/>
        </w:rPr>
        <w:t>5</w:t>
      </w:r>
      <w:r w:rsidR="006662AD" w:rsidRPr="00FF6298">
        <w:rPr>
          <w:sz w:val="24"/>
          <w:szCs w:val="24"/>
        </w:rPr>
        <w:t>. Results were highly consistent across both modelling approaches.</w:t>
      </w:r>
    </w:p>
    <w:p w14:paraId="0B9B67C2" w14:textId="77777777" w:rsidR="0066614A" w:rsidRDefault="0066614A" w:rsidP="00D04B3F">
      <w:pPr>
        <w:pStyle w:val="Heading2"/>
        <w:rPr>
          <w:ins w:id="1" w:author="Engin Keser [Student-LMS]" w:date="2025-01-09T21:12:00Z"/>
        </w:rPr>
      </w:pPr>
    </w:p>
    <w:p w14:paraId="07527A39" w14:textId="1B5E4C22" w:rsidR="00786ED3" w:rsidRPr="00D04B3F" w:rsidRDefault="001B5600" w:rsidP="00D04B3F">
      <w:pPr>
        <w:pStyle w:val="Heading2"/>
      </w:pPr>
      <w:r>
        <w:t xml:space="preserve">Supplementary Note </w:t>
      </w:r>
      <w:r w:rsidR="001A6839">
        <w:t>2</w:t>
      </w:r>
      <w:r>
        <w:t xml:space="preserve">: </w:t>
      </w:r>
      <w:r w:rsidR="00786ED3" w:rsidRPr="00D04B3F">
        <w:t>Genomic</w:t>
      </w:r>
      <w:r w:rsidR="002B0124" w:rsidRPr="00D04B3F">
        <w:t xml:space="preserve"> Structural Equation Modelling</w:t>
      </w:r>
    </w:p>
    <w:p w14:paraId="42F89462" w14:textId="2C7A5AF0" w:rsidR="0022117E" w:rsidRPr="00D04B3F" w:rsidRDefault="009651A5" w:rsidP="00586E40">
      <w:pPr>
        <w:spacing w:line="288" w:lineRule="auto"/>
        <w:rPr>
          <w:rFonts w:eastAsia="Times New Roman" w:cstheme="minorHAnsi"/>
          <w:color w:val="000000" w:themeColor="text1"/>
          <w:sz w:val="24"/>
          <w:szCs w:val="24"/>
        </w:rPr>
      </w:pPr>
      <w:r w:rsidRPr="00D04B3F">
        <w:rPr>
          <w:rFonts w:eastAsia="Times New Roman" w:cstheme="minorHAnsi"/>
          <w:color w:val="000000" w:themeColor="text1"/>
          <w:sz w:val="24"/>
          <w:szCs w:val="24"/>
        </w:rPr>
        <w:t>Genomic structural equation modelling (Genomic SEM</w:t>
      </w:r>
      <w:r w:rsidR="004C09F9" w:rsidRPr="00D04B3F">
        <w:rPr>
          <w:rFonts w:eastAsia="Times New Roman" w:cstheme="minorHAnsi"/>
          <w:color w:val="000000" w:themeColor="text1"/>
          <w:sz w:val="24"/>
          <w:szCs w:val="24"/>
        </w:rPr>
        <w:t xml:space="preserve"> </w:t>
      </w:r>
      <w:r w:rsidR="004C09F9" w:rsidRPr="00D04B3F">
        <w:rPr>
          <w:rFonts w:eastAsia="Times New Roman" w:cstheme="minorHAnsi"/>
          <w:color w:val="000000" w:themeColor="text1"/>
          <w:sz w:val="24"/>
          <w:szCs w:val="24"/>
        </w:rPr>
        <w:fldChar w:fldCharType="begin">
          <w:fldData xml:space="preserve">PEVuZE5vdGU+PENpdGU+PEF1dGhvcj5Hcm90emluZ2VyPC9BdXRob3I+PFllYXI+MjAxOTwvWWVh
cj48UmVjTnVtPjQwNDwvUmVjTnVtPjxEaXNwbGF5VGV4dD48c3R5bGUgZmFjZT0ic3VwZXJzY3Jp
cHQiPjE8L3N0eWxlPjwvRGlzcGxheVRleHQ+PHJlY29yZD48cmVjLW51bWJlcj40MDQ8L3JlYy1u
dW1iZXI+PGZvcmVpZ24ta2V5cz48a2V5IGFwcD0iRU4iIGRiLWlkPSJ2MnB2dDJwNWQyMHZ0eWVl
ZTlhdnBlYWNkYXRlZnR0czU5cDkiIHRpbWVzdGFtcD0iMTY2OTEzMjQxMyIgZ3VpZD0iZjYxOTYx
MjEtYWZhZC00YzM2LWFhMDUtNjM4YjgwNzFiMjYwIj40MDQ8L2tleT48L2ZvcmVpZ24ta2V5cz48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C65938" w:rsidRPr="002A1851">
        <w:rPr>
          <w:rFonts w:eastAsia="Times New Roman" w:cstheme="minorHAnsi"/>
          <w:color w:val="000000" w:themeColor="text1"/>
          <w:sz w:val="24"/>
          <w:szCs w:val="24"/>
        </w:rPr>
        <w:instrText xml:space="preserve"> ADDIN EN.CITE </w:instrText>
      </w:r>
      <w:r w:rsidR="00C65938" w:rsidRPr="002A1851">
        <w:rPr>
          <w:rFonts w:eastAsia="Times New Roman" w:cstheme="minorHAnsi"/>
          <w:color w:val="000000" w:themeColor="text1"/>
          <w:sz w:val="24"/>
          <w:szCs w:val="24"/>
        </w:rPr>
        <w:fldChar w:fldCharType="begin">
          <w:fldData xml:space="preserve">PEVuZE5vdGU+PENpdGU+PEF1dGhvcj5Hcm90emluZ2VyPC9BdXRob3I+PFllYXI+MjAxOTwvWWVh
cj48UmVjTnVtPjQwNDwvUmVjTnVtPjxEaXNwbGF5VGV4dD48c3R5bGUgZmFjZT0ic3VwZXJzY3Jp
cHQiPjE8L3N0eWxlPjwvRGlzcGxheVRleHQ+PHJlY29yZD48cmVjLW51bWJlcj40MDQ8L3JlYy1u
dW1iZXI+PGZvcmVpZ24ta2V5cz48a2V5IGFwcD0iRU4iIGRiLWlkPSJ2MnB2dDJwNWQyMHZ0eWVl
ZTlhdnBlYWNkYXRlZnR0czU5cDkiIHRpbWVzdGFtcD0iMTY2OTEzMjQxMyIgZ3VpZD0iZjYxOTYx
MjEtYWZhZC00YzM2LWFhMDUtNjM4YjgwNzFiMjYwIj40MDQ8L2tleT48L2ZvcmVpZ24ta2V5cz48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C65938" w:rsidRPr="002A1851">
        <w:rPr>
          <w:rFonts w:eastAsia="Times New Roman" w:cstheme="minorHAnsi"/>
          <w:color w:val="000000" w:themeColor="text1"/>
          <w:sz w:val="24"/>
          <w:szCs w:val="24"/>
        </w:rPr>
        <w:instrText xml:space="preserve"> ADDIN EN.CITE.DATA </w:instrText>
      </w:r>
      <w:r w:rsidR="00C65938" w:rsidRPr="002A1851">
        <w:rPr>
          <w:rFonts w:eastAsia="Times New Roman" w:cstheme="minorHAnsi"/>
          <w:color w:val="000000" w:themeColor="text1"/>
          <w:sz w:val="24"/>
          <w:szCs w:val="24"/>
        </w:rPr>
      </w:r>
      <w:r w:rsidR="00C65938" w:rsidRPr="002A1851">
        <w:rPr>
          <w:rFonts w:eastAsia="Times New Roman" w:cstheme="minorHAnsi"/>
          <w:color w:val="000000" w:themeColor="text1"/>
          <w:sz w:val="24"/>
          <w:szCs w:val="24"/>
        </w:rPr>
        <w:fldChar w:fldCharType="end"/>
      </w:r>
      <w:r w:rsidR="004C09F9" w:rsidRPr="00D04B3F">
        <w:rPr>
          <w:rFonts w:eastAsia="Times New Roman" w:cstheme="minorHAnsi"/>
          <w:color w:val="000000" w:themeColor="text1"/>
          <w:sz w:val="24"/>
          <w:szCs w:val="24"/>
        </w:rPr>
      </w:r>
      <w:r w:rsidR="004C09F9" w:rsidRPr="00D04B3F">
        <w:rPr>
          <w:rFonts w:eastAsia="Times New Roman" w:cstheme="minorHAnsi"/>
          <w:color w:val="000000" w:themeColor="text1"/>
          <w:sz w:val="24"/>
          <w:szCs w:val="24"/>
        </w:rPr>
        <w:fldChar w:fldCharType="separate"/>
      </w:r>
      <w:r w:rsidR="00C65938" w:rsidRPr="00C65938">
        <w:rPr>
          <w:rFonts w:eastAsia="Times New Roman" w:cstheme="minorHAnsi"/>
          <w:noProof/>
          <w:color w:val="000000" w:themeColor="text1"/>
          <w:sz w:val="24"/>
          <w:szCs w:val="24"/>
          <w:vertAlign w:val="superscript"/>
        </w:rPr>
        <w:t>1</w:t>
      </w:r>
      <w:r w:rsidR="004C09F9" w:rsidRPr="00D04B3F">
        <w:rPr>
          <w:rFonts w:eastAsia="Times New Roman" w:cstheme="minorHAnsi"/>
          <w:color w:val="000000" w:themeColor="text1"/>
          <w:sz w:val="24"/>
          <w:szCs w:val="24"/>
        </w:rPr>
        <w:fldChar w:fldCharType="end"/>
      </w:r>
      <w:r w:rsidRPr="00D04B3F">
        <w:rPr>
          <w:rFonts w:eastAsia="Times New Roman" w:cstheme="minorHAnsi"/>
          <w:color w:val="000000" w:themeColor="text1"/>
          <w:sz w:val="24"/>
          <w:szCs w:val="24"/>
        </w:rPr>
        <w:t xml:space="preserve">) is a framework that </w:t>
      </w:r>
      <w:r w:rsidR="005F72DF" w:rsidRPr="00D04B3F">
        <w:rPr>
          <w:rFonts w:eastAsia="Times New Roman" w:cstheme="minorHAnsi"/>
          <w:color w:val="000000" w:themeColor="text1"/>
          <w:sz w:val="24"/>
          <w:szCs w:val="24"/>
        </w:rPr>
        <w:t xml:space="preserve">applies </w:t>
      </w:r>
      <w:r w:rsidRPr="00D04B3F">
        <w:rPr>
          <w:rFonts w:eastAsia="Times New Roman" w:cstheme="minorHAnsi"/>
          <w:color w:val="000000" w:themeColor="text1"/>
          <w:sz w:val="24"/>
          <w:szCs w:val="24"/>
        </w:rPr>
        <w:t>structural equation modelling to GWAS summary statistics to model patterns of genetic correlations between complex traits.</w:t>
      </w:r>
      <w:r w:rsidR="00DE266B" w:rsidRPr="00D04B3F">
        <w:rPr>
          <w:rFonts w:eastAsia="Times New Roman" w:cstheme="minorHAnsi"/>
          <w:color w:val="000000" w:themeColor="text1"/>
          <w:sz w:val="24"/>
          <w:szCs w:val="24"/>
        </w:rPr>
        <w:t xml:space="preserve"> </w:t>
      </w:r>
    </w:p>
    <w:p w14:paraId="568A8961" w14:textId="6B275664" w:rsidR="00097E9C" w:rsidRPr="00D04B3F" w:rsidRDefault="42833F65" w:rsidP="00BB0B81">
      <w:pPr>
        <w:spacing w:line="288" w:lineRule="auto"/>
        <w:rPr>
          <w:rFonts w:eastAsia="Calibri" w:cstheme="minorHAnsi"/>
          <w:color w:val="000000" w:themeColor="text1"/>
          <w:sz w:val="24"/>
          <w:szCs w:val="24"/>
        </w:rPr>
      </w:pPr>
      <w:r w:rsidRPr="10C8279A">
        <w:rPr>
          <w:rFonts w:eastAsia="Calibri"/>
          <w:color w:val="000000" w:themeColor="text1"/>
          <w:sz w:val="24"/>
          <w:szCs w:val="24"/>
        </w:rPr>
        <w:t>Genomic SEM uses a two-stage estimation process</w:t>
      </w:r>
      <w:r w:rsidR="004C09F9" w:rsidRPr="10C8279A">
        <w:rPr>
          <w:rFonts w:eastAsia="Calibri"/>
          <w:color w:val="000000" w:themeColor="text1"/>
          <w:sz w:val="24"/>
          <w:szCs w:val="24"/>
        </w:rPr>
        <w:t xml:space="preserve"> </w:t>
      </w:r>
      <w:r w:rsidR="00AE7755" w:rsidRPr="10C8279A">
        <w:rPr>
          <w:rFonts w:eastAsia="Calibri"/>
          <w:color w:val="000000" w:themeColor="text1"/>
          <w:sz w:val="24"/>
          <w:szCs w:val="24"/>
        </w:rPr>
        <w:fldChar w:fldCharType="begin">
          <w:fldData xml:space="preserve">PEVuZE5vdGU+PENpdGU+PEF1dGhvcj5Hcm90emluZ2VyPC9BdXRob3I+PFllYXI+MjAxOTwvWWVh
cj48UmVjTnVtPjQwNDwvUmVjTnVtPjxEaXNwbGF5VGV4dD48c3R5bGUgZmFjZT0ic3VwZXJzY3Jp
cHQiPjE8L3N0eWxlPjwvRGlzcGxheVRleHQ+PHJlY29yZD48cmVjLW51bWJlcj40MDQ8L3JlYy1u
dW1iZXI+PGZvcmVpZ24ta2V5cz48a2V5IGFwcD0iRU4iIGRiLWlkPSJ2MnB2dDJwNWQyMHZ0eWVl
ZTlhdnBlYWNkYXRlZnR0czU5cDkiIHRpbWVzdGFtcD0iMTY2OTEzMjQxMyIgZ3VpZD0iZjYxOTYx
MjEtYWZhZC00YzM2LWFhMDUtNjM4YjgwNzFiMjYwIj40MDQ8L2tleT48L2ZvcmVpZ24ta2V5cz48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C65938">
        <w:rPr>
          <w:rFonts w:eastAsia="Calibri"/>
          <w:color w:val="000000" w:themeColor="text1"/>
          <w:sz w:val="24"/>
          <w:szCs w:val="24"/>
        </w:rPr>
        <w:instrText xml:space="preserve"> ADDIN EN.CITE </w:instrText>
      </w:r>
      <w:r w:rsidR="00C65938">
        <w:rPr>
          <w:rFonts w:eastAsia="Calibri"/>
          <w:color w:val="000000" w:themeColor="text1"/>
          <w:sz w:val="24"/>
          <w:szCs w:val="24"/>
        </w:rPr>
        <w:fldChar w:fldCharType="begin">
          <w:fldData xml:space="preserve">PEVuZE5vdGU+PENpdGU+PEF1dGhvcj5Hcm90emluZ2VyPC9BdXRob3I+PFllYXI+MjAxOTwvWWVh
cj48UmVjTnVtPjQwNDwvUmVjTnVtPjxEaXNwbGF5VGV4dD48c3R5bGUgZmFjZT0ic3VwZXJzY3Jp
cHQiPjE8L3N0eWxlPjwvRGlzcGxheVRleHQ+PHJlY29yZD48cmVjLW51bWJlcj40MDQ8L3JlYy1u
dW1iZXI+PGZvcmVpZ24ta2V5cz48a2V5IGFwcD0iRU4iIGRiLWlkPSJ2MnB2dDJwNWQyMHZ0eWVl
ZTlhdnBlYWNkYXRlZnR0czU5cDkiIHRpbWVzdGFtcD0iMTY2OTEzMjQxMyIgZ3VpZD0iZjYxOTYx
MjEtYWZhZC00YzM2LWFhMDUtNjM4YjgwNzFiMjYwIj40MDQ8L2tleT48L2ZvcmVpZ24ta2V5cz48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C65938">
        <w:rPr>
          <w:rFonts w:eastAsia="Calibri"/>
          <w:color w:val="000000" w:themeColor="text1"/>
          <w:sz w:val="24"/>
          <w:szCs w:val="24"/>
        </w:rPr>
        <w:instrText xml:space="preserve"> ADDIN EN.CITE.DATA </w:instrText>
      </w:r>
      <w:r w:rsidR="00C65938">
        <w:rPr>
          <w:rFonts w:eastAsia="Calibri"/>
          <w:color w:val="000000" w:themeColor="text1"/>
          <w:sz w:val="24"/>
          <w:szCs w:val="24"/>
        </w:rPr>
      </w:r>
      <w:r w:rsidR="00C65938">
        <w:rPr>
          <w:rFonts w:eastAsia="Calibri"/>
          <w:color w:val="000000" w:themeColor="text1"/>
          <w:sz w:val="24"/>
          <w:szCs w:val="24"/>
        </w:rPr>
        <w:fldChar w:fldCharType="end"/>
      </w:r>
      <w:r w:rsidR="00AE7755" w:rsidRPr="10C8279A">
        <w:rPr>
          <w:rFonts w:eastAsia="Calibri"/>
          <w:color w:val="000000" w:themeColor="text1"/>
          <w:sz w:val="24"/>
          <w:szCs w:val="24"/>
        </w:rPr>
      </w:r>
      <w:r w:rsidR="00AE7755" w:rsidRPr="10C8279A">
        <w:rPr>
          <w:rFonts w:eastAsia="Calibri"/>
          <w:color w:val="000000" w:themeColor="text1"/>
          <w:sz w:val="24"/>
          <w:szCs w:val="24"/>
        </w:rPr>
        <w:fldChar w:fldCharType="separate"/>
      </w:r>
      <w:r w:rsidR="00C65938" w:rsidRPr="00C65938">
        <w:rPr>
          <w:rFonts w:eastAsia="Calibri"/>
          <w:noProof/>
          <w:color w:val="000000" w:themeColor="text1"/>
          <w:sz w:val="24"/>
          <w:szCs w:val="24"/>
          <w:vertAlign w:val="superscript"/>
        </w:rPr>
        <w:t>1</w:t>
      </w:r>
      <w:r w:rsidR="00AE7755" w:rsidRPr="10C8279A">
        <w:rPr>
          <w:rFonts w:eastAsia="Calibri"/>
          <w:color w:val="000000" w:themeColor="text1"/>
          <w:sz w:val="24"/>
          <w:szCs w:val="24"/>
        </w:rPr>
        <w:fldChar w:fldCharType="end"/>
      </w:r>
      <w:r w:rsidRPr="10C8279A">
        <w:rPr>
          <w:rFonts w:eastAsia="Calibri"/>
          <w:color w:val="000000" w:themeColor="text1"/>
          <w:sz w:val="24"/>
          <w:szCs w:val="24"/>
        </w:rPr>
        <w:t xml:space="preserve">. In the first stage, the genetic covariance matrix and associated sampling covariance matrix are estimated. In the second stage, a </w:t>
      </w:r>
      <w:r w:rsidR="00D75D11" w:rsidRPr="10C8279A">
        <w:rPr>
          <w:rFonts w:eastAsia="Calibri"/>
          <w:color w:val="000000" w:themeColor="text1"/>
          <w:sz w:val="24"/>
          <w:szCs w:val="24"/>
        </w:rPr>
        <w:t xml:space="preserve">model </w:t>
      </w:r>
      <w:r w:rsidRPr="10C8279A">
        <w:rPr>
          <w:rFonts w:eastAsia="Calibri"/>
          <w:color w:val="000000" w:themeColor="text1"/>
          <w:sz w:val="24"/>
          <w:szCs w:val="24"/>
        </w:rPr>
        <w:t xml:space="preserve">is specified, and parameters are estimated by attempting to minimize the discrepancy between the model-implied genetic covariance matrix and the empirical covariance matrix. The fit of the model can then be evaluated using standard goodness-of-fit </w:t>
      </w:r>
      <w:r w:rsidR="00D75D11" w:rsidRPr="10C8279A">
        <w:rPr>
          <w:rFonts w:eastAsia="Calibri"/>
          <w:color w:val="000000" w:themeColor="text1"/>
          <w:sz w:val="24"/>
          <w:szCs w:val="24"/>
        </w:rPr>
        <w:t>indices</w:t>
      </w:r>
      <w:r w:rsidRPr="10C8279A">
        <w:rPr>
          <w:rFonts w:eastAsia="Calibri"/>
          <w:color w:val="000000" w:themeColor="text1"/>
          <w:sz w:val="24"/>
          <w:szCs w:val="24"/>
        </w:rPr>
        <w:t xml:space="preserve">, including standardized root mean square residual (SRMR), model </w:t>
      </w:r>
      <w:r w:rsidRPr="10C8279A">
        <w:rPr>
          <w:rFonts w:eastAsia="Calibri"/>
          <w:i/>
          <w:iCs/>
          <w:color w:val="000000" w:themeColor="text1"/>
          <w:sz w:val="24"/>
          <w:szCs w:val="24"/>
        </w:rPr>
        <w:t>χ</w:t>
      </w:r>
      <w:r w:rsidRPr="10C8279A">
        <w:rPr>
          <w:rFonts w:eastAsia="Calibri"/>
          <w:color w:val="000000" w:themeColor="text1"/>
          <w:sz w:val="24"/>
          <w:szCs w:val="24"/>
        </w:rPr>
        <w:t>2, Akaike Information Criterion (ACI) and the Comparative Fit Index (CFI).</w:t>
      </w:r>
    </w:p>
    <w:p w14:paraId="5276082E" w14:textId="17BD0B10" w:rsidR="001470BF" w:rsidRPr="00D04B3F" w:rsidRDefault="0022497D" w:rsidP="00222B37">
      <w:pPr>
        <w:pStyle w:val="Heading3"/>
        <w:rPr>
          <w:b w:val="0"/>
        </w:rPr>
      </w:pPr>
      <w:r w:rsidRPr="00D04B3F">
        <w:t>Processing of summary statistics</w:t>
      </w:r>
    </w:p>
    <w:p w14:paraId="3AAA1DB2" w14:textId="442BF730" w:rsidR="7FA2F2B5" w:rsidRPr="002A1851" w:rsidRDefault="00D75D11" w:rsidP="7FA2F2B5">
      <w:pPr>
        <w:spacing w:line="288" w:lineRule="auto"/>
        <w:rPr>
          <w:rFonts w:eastAsia="Calibri"/>
          <w:sz w:val="24"/>
          <w:szCs w:val="24"/>
        </w:rPr>
      </w:pPr>
      <w:r w:rsidRPr="002A1851">
        <w:rPr>
          <w:rFonts w:eastAsia="Calibri"/>
          <w:sz w:val="24"/>
          <w:szCs w:val="24"/>
        </w:rPr>
        <w:t xml:space="preserve">We processed GWAS summary statistics for use in Genomic SEM as follows. </w:t>
      </w:r>
      <w:r w:rsidR="0022497D" w:rsidRPr="002A1851">
        <w:rPr>
          <w:rFonts w:eastAsia="Calibri"/>
          <w:sz w:val="24"/>
          <w:szCs w:val="24"/>
        </w:rPr>
        <w:t xml:space="preserve">Summary statistics were formatted with the </w:t>
      </w:r>
      <w:r w:rsidR="0022497D" w:rsidRPr="002A1851">
        <w:rPr>
          <w:rFonts w:eastAsia="Calibri"/>
          <w:i/>
          <w:sz w:val="24"/>
          <w:szCs w:val="24"/>
        </w:rPr>
        <w:t>munge</w:t>
      </w:r>
      <w:r w:rsidR="0022497D" w:rsidRPr="002A1851">
        <w:rPr>
          <w:rFonts w:eastAsia="Calibri"/>
          <w:sz w:val="24"/>
          <w:szCs w:val="24"/>
        </w:rPr>
        <w:t xml:space="preserve"> function within Genomic SEM R package v.0.0.5 (using default parameters). The </w:t>
      </w:r>
      <w:r w:rsidR="0022497D" w:rsidRPr="002A1851">
        <w:rPr>
          <w:rFonts w:eastAsia="Calibri"/>
          <w:i/>
          <w:sz w:val="24"/>
          <w:szCs w:val="24"/>
        </w:rPr>
        <w:t>munge</w:t>
      </w:r>
      <w:r w:rsidR="0022497D" w:rsidRPr="002A1851">
        <w:rPr>
          <w:rFonts w:eastAsia="Calibri"/>
          <w:sz w:val="24"/>
          <w:szCs w:val="24"/>
        </w:rPr>
        <w:t xml:space="preserve"> function converts the summary statistics to the format expected by LDSC by removing all the SNPs </w:t>
      </w:r>
      <w:r w:rsidRPr="002A1851">
        <w:rPr>
          <w:rFonts w:eastAsia="Calibri"/>
          <w:sz w:val="24"/>
          <w:szCs w:val="24"/>
        </w:rPr>
        <w:t xml:space="preserve">that are </w:t>
      </w:r>
      <w:r w:rsidR="0022497D" w:rsidRPr="002A1851">
        <w:rPr>
          <w:rFonts w:eastAsia="Calibri"/>
          <w:sz w:val="24"/>
          <w:szCs w:val="24"/>
        </w:rPr>
        <w:t xml:space="preserve">not present in the reference panel, and, when the information is available, filtering out SNPs with </w:t>
      </w:r>
      <w:r w:rsidR="005F72DF" w:rsidRPr="002A1851">
        <w:rPr>
          <w:rFonts w:eastAsia="Calibri"/>
          <w:sz w:val="24"/>
          <w:szCs w:val="24"/>
        </w:rPr>
        <w:t>minor allele frequenc</w:t>
      </w:r>
      <w:r w:rsidR="005F2D01" w:rsidRPr="002A1851">
        <w:rPr>
          <w:rFonts w:eastAsia="Calibri"/>
          <w:sz w:val="24"/>
          <w:szCs w:val="24"/>
        </w:rPr>
        <w:t>y</w:t>
      </w:r>
      <w:r w:rsidR="005F72DF" w:rsidRPr="002A1851">
        <w:rPr>
          <w:rFonts w:eastAsia="Calibri"/>
          <w:sz w:val="24"/>
          <w:szCs w:val="24"/>
        </w:rPr>
        <w:t xml:space="preserve">  </w:t>
      </w:r>
      <w:r w:rsidR="0022497D" w:rsidRPr="002A1851">
        <w:rPr>
          <w:rFonts w:eastAsia="Calibri"/>
          <w:sz w:val="24"/>
          <w:szCs w:val="24"/>
        </w:rPr>
        <w:t>&lt; 1% and information score &lt; 0.9. The HapMap3 reference file is provided in the Genomic SEM repository (</w:t>
      </w:r>
      <w:hyperlink r:id="rId8">
        <w:r w:rsidR="0022497D" w:rsidRPr="002A1851">
          <w:rPr>
            <w:rStyle w:val="Hyperlink"/>
            <w:rFonts w:eastAsia="Calibri"/>
            <w:sz w:val="24"/>
            <w:szCs w:val="24"/>
          </w:rPr>
          <w:t>https://github.com/GenomicSEM/GenomicSEM</w:t>
        </w:r>
      </w:hyperlink>
      <w:r w:rsidR="0022497D" w:rsidRPr="002A1851">
        <w:rPr>
          <w:rFonts w:eastAsia="Calibri"/>
          <w:sz w:val="24"/>
          <w:szCs w:val="24"/>
        </w:rPr>
        <w:t xml:space="preserve">). </w:t>
      </w:r>
      <w:r w:rsidR="0022497D" w:rsidRPr="002A1851">
        <w:rPr>
          <w:rFonts w:eastAsia="Calibri"/>
          <w:color w:val="000000" w:themeColor="text1"/>
          <w:sz w:val="24"/>
          <w:szCs w:val="24"/>
        </w:rPr>
        <w:t xml:space="preserve">The processed summary statistics were then used in </w:t>
      </w:r>
      <w:r w:rsidRPr="002A1851">
        <w:rPr>
          <w:rFonts w:eastAsia="Calibri"/>
          <w:color w:val="000000" w:themeColor="text1"/>
          <w:sz w:val="24"/>
          <w:szCs w:val="24"/>
        </w:rPr>
        <w:t xml:space="preserve">a </w:t>
      </w:r>
      <w:r w:rsidR="0022497D" w:rsidRPr="002A1851">
        <w:rPr>
          <w:rFonts w:eastAsia="Calibri"/>
          <w:color w:val="000000" w:themeColor="text1"/>
          <w:sz w:val="24"/>
          <w:szCs w:val="24"/>
        </w:rPr>
        <w:t>multivariable version of LDSC implemented in Genomic SEM to estimate the genetic covariance and sampling covariance matrices for the 11 disorders</w:t>
      </w:r>
      <w:r w:rsidRPr="002A1851">
        <w:rPr>
          <w:rFonts w:eastAsia="Calibri"/>
          <w:color w:val="000000" w:themeColor="text1"/>
          <w:sz w:val="24"/>
          <w:szCs w:val="24"/>
        </w:rPr>
        <w:t xml:space="preserve"> </w:t>
      </w:r>
      <w:r w:rsidR="4C6A2BBC" w:rsidRPr="002A1851">
        <w:rPr>
          <w:rFonts w:eastAsia="Calibri"/>
          <w:color w:val="000000" w:themeColor="text1"/>
          <w:sz w:val="24"/>
          <w:szCs w:val="24"/>
        </w:rPr>
        <w:t xml:space="preserve">i.e., </w:t>
      </w:r>
      <w:r w:rsidR="5B708C5D" w:rsidRPr="002A1851">
        <w:rPr>
          <w:rFonts w:eastAsia="Times New Roman"/>
          <w:sz w:val="24"/>
          <w:szCs w:val="24"/>
        </w:rPr>
        <w:t>SCZ, BIP, A</w:t>
      </w:r>
      <w:r w:rsidR="1D3A6FD6" w:rsidRPr="002A1851">
        <w:rPr>
          <w:rFonts w:eastAsia="Times New Roman"/>
          <w:sz w:val="24"/>
          <w:szCs w:val="24"/>
        </w:rPr>
        <w:t>DHD, MDD, ANX, PTSD, ALCH, ASD, OCD, AN, TS</w:t>
      </w:r>
      <w:r w:rsidR="2BFCDD67" w:rsidRPr="002A1851">
        <w:rPr>
          <w:rFonts w:eastAsia="Times New Roman"/>
          <w:sz w:val="24"/>
          <w:szCs w:val="24"/>
        </w:rPr>
        <w:t xml:space="preserve">. </w:t>
      </w:r>
      <w:r w:rsidR="0022497D" w:rsidRPr="002A1851">
        <w:rPr>
          <w:rFonts w:eastAsia="Calibri"/>
          <w:color w:val="000000" w:themeColor="text1"/>
          <w:sz w:val="24"/>
          <w:szCs w:val="24"/>
        </w:rPr>
        <w:t>The genetic covariance matrix contains SNP-based heritability estimates on the diagonal and genetic covariance on the off-diagonal. The sampling covariance matrix contains squared standard errors on the diagonal (the sampling variances) and sampling covariances on the off-diagonal, which index sa</w:t>
      </w:r>
      <w:r w:rsidR="005F72DF" w:rsidRPr="002A1851">
        <w:rPr>
          <w:rFonts w:eastAsia="Calibri"/>
          <w:color w:val="000000" w:themeColor="text1"/>
          <w:sz w:val="24"/>
          <w:szCs w:val="24"/>
        </w:rPr>
        <w:t>m</w:t>
      </w:r>
      <w:r w:rsidR="0022497D" w:rsidRPr="002A1851">
        <w:rPr>
          <w:rFonts w:eastAsia="Calibri"/>
          <w:color w:val="000000" w:themeColor="text1"/>
          <w:sz w:val="24"/>
          <w:szCs w:val="24"/>
        </w:rPr>
        <w:t>pling dependencies that will arise when there is participant sample overlap. The LD weights used for LDSC were calculated using the European subsample of the 1000 Genome Phase 3 project, excluding the major histocompatibility complex</w:t>
      </w:r>
      <w:r w:rsidR="005F72DF" w:rsidRPr="002A1851">
        <w:rPr>
          <w:rFonts w:eastAsia="Calibri"/>
          <w:color w:val="000000" w:themeColor="text1"/>
          <w:sz w:val="24"/>
          <w:szCs w:val="24"/>
        </w:rPr>
        <w:t xml:space="preserve"> </w:t>
      </w:r>
      <w:r w:rsidR="0022497D" w:rsidRPr="002A1851">
        <w:rPr>
          <w:rFonts w:eastAsia="Calibri"/>
          <w:color w:val="000000" w:themeColor="text1"/>
          <w:sz w:val="24"/>
          <w:szCs w:val="24"/>
        </w:rPr>
        <w:t>due to complex LD structures in this region that can bias estimates.</w:t>
      </w:r>
    </w:p>
    <w:p w14:paraId="7832ECD7" w14:textId="5FAB8578" w:rsidR="0022497D" w:rsidRPr="00D04B3F" w:rsidRDefault="0022497D" w:rsidP="58165798">
      <w:pPr>
        <w:spacing w:line="288" w:lineRule="auto"/>
        <w:rPr>
          <w:rFonts w:eastAsia="Calibri" w:cstheme="minorHAnsi"/>
          <w:sz w:val="24"/>
          <w:szCs w:val="24"/>
        </w:rPr>
      </w:pPr>
      <w:r w:rsidRPr="00D04B3F">
        <w:rPr>
          <w:rFonts w:eastAsia="Calibri" w:cstheme="minorHAnsi"/>
          <w:sz w:val="24"/>
          <w:szCs w:val="24"/>
        </w:rPr>
        <w:lastRenderedPageBreak/>
        <w:t>The</w:t>
      </w:r>
      <w:r w:rsidRPr="00D04B3F">
        <w:rPr>
          <w:rFonts w:eastAsia="Calibri" w:cstheme="minorHAnsi"/>
          <w:i/>
          <w:iCs/>
          <w:sz w:val="24"/>
          <w:szCs w:val="24"/>
        </w:rPr>
        <w:t xml:space="preserve"> </w:t>
      </w:r>
      <w:proofErr w:type="spellStart"/>
      <w:r w:rsidRPr="00D04B3F">
        <w:rPr>
          <w:rFonts w:eastAsia="Calibri" w:cstheme="minorHAnsi"/>
          <w:i/>
          <w:iCs/>
          <w:sz w:val="24"/>
          <w:szCs w:val="24"/>
        </w:rPr>
        <w:t>sumstats</w:t>
      </w:r>
      <w:proofErr w:type="spellEnd"/>
      <w:r w:rsidRPr="00D04B3F">
        <w:rPr>
          <w:rFonts w:eastAsia="Calibri" w:cstheme="minorHAnsi"/>
          <w:sz w:val="24"/>
          <w:szCs w:val="24"/>
        </w:rPr>
        <w:t xml:space="preserve"> function within Genomic SEM was then used to standardize all SNPs. In this step, summary statistics for each of the 11 disorders were restricted to SNPs with </w:t>
      </w:r>
      <w:r w:rsidR="005F72DF" w:rsidRPr="00D04B3F">
        <w:rPr>
          <w:rFonts w:eastAsia="Calibri" w:cstheme="minorHAnsi"/>
          <w:sz w:val="24"/>
          <w:szCs w:val="24"/>
        </w:rPr>
        <w:t xml:space="preserve">minor allele frequency </w:t>
      </w:r>
      <w:r w:rsidRPr="00D04B3F">
        <w:rPr>
          <w:rFonts w:eastAsia="Calibri" w:cstheme="minorHAnsi"/>
          <w:sz w:val="24"/>
          <w:szCs w:val="24"/>
        </w:rPr>
        <w:t xml:space="preserve">&gt; 1% </w:t>
      </w:r>
      <w:r w:rsidR="7960B3C9" w:rsidRPr="00D04B3F">
        <w:rPr>
          <w:rFonts w:eastAsia="Calibri" w:cstheme="minorHAnsi"/>
          <w:sz w:val="24"/>
          <w:szCs w:val="24"/>
        </w:rPr>
        <w:t>a</w:t>
      </w:r>
      <w:r w:rsidRPr="00D04B3F">
        <w:rPr>
          <w:rFonts w:eastAsia="Calibri" w:cstheme="minorHAnsi"/>
          <w:sz w:val="24"/>
          <w:szCs w:val="24"/>
        </w:rPr>
        <w:t xml:space="preserve">nd </w:t>
      </w:r>
      <w:r w:rsidR="005F72DF" w:rsidRPr="00D04B3F">
        <w:rPr>
          <w:rFonts w:eastAsia="Calibri" w:cstheme="minorHAnsi"/>
          <w:sz w:val="24"/>
          <w:szCs w:val="24"/>
        </w:rPr>
        <w:t xml:space="preserve">information </w:t>
      </w:r>
      <w:r w:rsidRPr="00D04B3F">
        <w:rPr>
          <w:rFonts w:eastAsia="Calibri" w:cstheme="minorHAnsi"/>
          <w:sz w:val="24"/>
          <w:szCs w:val="24"/>
        </w:rPr>
        <w:t>score &gt; 0.6, and to SNPs that were present for all of the 11 disorders. The summary statistics were also filtered to SNPs present in the European-only 1000 Genomes Phase 3 reference panel. After these quality control steps, 3,746,806 SNPs were present across all 11 disorders.</w:t>
      </w:r>
    </w:p>
    <w:p w14:paraId="77B4A108" w14:textId="0F3979D0" w:rsidR="00097E9C" w:rsidRPr="00D04B3F" w:rsidRDefault="0022497D" w:rsidP="001470BF">
      <w:pPr>
        <w:spacing w:line="288" w:lineRule="auto"/>
        <w:rPr>
          <w:rFonts w:eastAsia="Calibri" w:cstheme="minorHAnsi"/>
          <w:sz w:val="24"/>
          <w:szCs w:val="24"/>
        </w:rPr>
      </w:pPr>
      <w:r w:rsidRPr="002A1851">
        <w:rPr>
          <w:rFonts w:eastAsia="Calibri" w:cstheme="minorHAnsi"/>
          <w:sz w:val="24"/>
          <w:szCs w:val="24"/>
        </w:rPr>
        <w:t>Before running the model, the genetic covariance and sampling covariance matrices were transformed into genetic correlation and sampling correlation matrices. These standardized LDSC matrices were then used as input into the model specified within Genomic SEM.</w:t>
      </w:r>
      <w:commentRangeStart w:id="2"/>
      <w:r w:rsidRPr="002A1851">
        <w:rPr>
          <w:rFonts w:eastAsia="Calibri" w:cstheme="minorHAnsi"/>
          <w:sz w:val="24"/>
          <w:szCs w:val="24"/>
        </w:rPr>
        <w:t xml:space="preserve"> </w:t>
      </w:r>
      <w:r w:rsidR="003F153A" w:rsidRPr="002A1851">
        <w:rPr>
          <w:rFonts w:ascii="Calibri" w:eastAsia="Calibri" w:hAnsi="Calibri" w:cs="Calibri"/>
          <w:color w:val="000000" w:themeColor="text1"/>
          <w:sz w:val="24"/>
          <w:szCs w:val="24"/>
        </w:rPr>
        <w:t>The default diagonally weighted least squares (DWLS) estimator was used to run the model</w:t>
      </w:r>
      <w:r w:rsidR="00F25982" w:rsidRPr="002A1851">
        <w:rPr>
          <w:rFonts w:ascii="Calibri" w:eastAsia="Calibri" w:hAnsi="Calibri" w:cs="Calibri"/>
          <w:color w:val="000000" w:themeColor="text1"/>
          <w:sz w:val="24"/>
          <w:szCs w:val="24"/>
        </w:rPr>
        <w:t xml:space="preserve"> which allowed our indicators to load freely onto the common factor.</w:t>
      </w:r>
      <w:r w:rsidR="00944198" w:rsidRPr="002A1851">
        <w:rPr>
          <w:rFonts w:ascii="Calibri" w:eastAsia="Calibri" w:hAnsi="Calibri" w:cs="Calibri"/>
          <w:color w:val="000000" w:themeColor="text1"/>
          <w:sz w:val="24"/>
          <w:szCs w:val="24"/>
        </w:rPr>
        <w:t xml:space="preserve"> We run the model using the alternative maximum likelihood (ML) estimator which restricts the indicators to contribute the same amount of variance to the general factor; however, </w:t>
      </w:r>
      <w:r w:rsidR="000E5374" w:rsidRPr="002A1851">
        <w:rPr>
          <w:rFonts w:ascii="Calibri" w:eastAsia="Calibri" w:hAnsi="Calibri" w:cs="Calibri"/>
          <w:color w:val="000000" w:themeColor="text1"/>
          <w:sz w:val="24"/>
          <w:szCs w:val="24"/>
        </w:rPr>
        <w:t xml:space="preserve">it provided a </w:t>
      </w:r>
      <w:r w:rsidR="00944198" w:rsidRPr="002A1851">
        <w:rPr>
          <w:rFonts w:ascii="Calibri" w:eastAsia="Calibri" w:hAnsi="Calibri" w:cs="Calibri"/>
          <w:color w:val="000000" w:themeColor="text1"/>
          <w:sz w:val="24"/>
          <w:szCs w:val="24"/>
        </w:rPr>
        <w:t xml:space="preserve">poorer </w:t>
      </w:r>
      <w:r w:rsidR="000E5374" w:rsidRPr="002A1851">
        <w:rPr>
          <w:rFonts w:ascii="Calibri" w:eastAsia="Calibri" w:hAnsi="Calibri" w:cs="Calibri"/>
          <w:color w:val="000000" w:themeColor="text1"/>
          <w:sz w:val="24"/>
          <w:szCs w:val="24"/>
        </w:rPr>
        <w:t xml:space="preserve">model fit </w:t>
      </w:r>
      <w:r w:rsidR="00944198" w:rsidRPr="002A1851">
        <w:rPr>
          <w:rFonts w:ascii="Calibri" w:eastAsia="Calibri" w:hAnsi="Calibri" w:cs="Calibri"/>
          <w:color w:val="000000" w:themeColor="text1"/>
          <w:sz w:val="24"/>
          <w:szCs w:val="24"/>
        </w:rPr>
        <w:t xml:space="preserve">hence we </w:t>
      </w:r>
      <w:r w:rsidR="009E6FE1" w:rsidRPr="002A1851">
        <w:rPr>
          <w:rFonts w:ascii="Calibri" w:eastAsia="Calibri" w:hAnsi="Calibri" w:cs="Calibri"/>
          <w:color w:val="000000" w:themeColor="text1"/>
          <w:sz w:val="24"/>
          <w:szCs w:val="24"/>
        </w:rPr>
        <w:t>continued with</w:t>
      </w:r>
      <w:r w:rsidR="00944198" w:rsidRPr="002A1851">
        <w:rPr>
          <w:rFonts w:ascii="Calibri" w:eastAsia="Calibri" w:hAnsi="Calibri" w:cs="Calibri"/>
          <w:color w:val="000000" w:themeColor="text1"/>
          <w:sz w:val="24"/>
          <w:szCs w:val="24"/>
        </w:rPr>
        <w:t xml:space="preserve"> DWLS in the model.</w:t>
      </w:r>
      <w:commentRangeEnd w:id="2"/>
      <w:r w:rsidR="00F542FA" w:rsidRPr="002A1851">
        <w:rPr>
          <w:rStyle w:val="CommentReference"/>
          <w:sz w:val="24"/>
          <w:szCs w:val="24"/>
        </w:rPr>
        <w:commentReference w:id="2"/>
      </w:r>
    </w:p>
    <w:p w14:paraId="52521579" w14:textId="77777777" w:rsidR="0066614A" w:rsidRDefault="0066614A" w:rsidP="001B5600">
      <w:pPr>
        <w:pStyle w:val="Heading2"/>
        <w:rPr>
          <w:ins w:id="3" w:author="Engin Keser [Student-LMS]" w:date="2025-01-09T21:12:00Z"/>
        </w:rPr>
      </w:pPr>
    </w:p>
    <w:p w14:paraId="66F206C8" w14:textId="0552BE10" w:rsidR="00CB19A0" w:rsidRDefault="001B5600" w:rsidP="001B5600">
      <w:pPr>
        <w:pStyle w:val="Heading2"/>
      </w:pPr>
      <w:r>
        <w:t xml:space="preserve">Supplementary Note </w:t>
      </w:r>
      <w:r w:rsidR="008C6972">
        <w:t>3</w:t>
      </w:r>
      <w:r>
        <w:t>: A c</w:t>
      </w:r>
      <w:r w:rsidR="00CB19A0" w:rsidRPr="00D04B3F">
        <w:t>ommon factor model</w:t>
      </w:r>
      <w:r>
        <w:t xml:space="preserve"> to capture transdiagnostic </w:t>
      </w:r>
      <w:proofErr w:type="gramStart"/>
      <w:r>
        <w:t>effects</w:t>
      </w:r>
      <w:proofErr w:type="gramEnd"/>
    </w:p>
    <w:p w14:paraId="7988C004" w14:textId="718FA950" w:rsidR="001F08E2" w:rsidRDefault="00CB19A0" w:rsidP="00102E96">
      <w:pPr>
        <w:spacing w:line="288" w:lineRule="auto"/>
      </w:pPr>
      <w:r w:rsidRPr="7FA2F2B5">
        <w:rPr>
          <w:rFonts w:eastAsia="Calibri"/>
          <w:sz w:val="24"/>
          <w:szCs w:val="24"/>
        </w:rPr>
        <w:t>To capture transdiagnostic genetic effects across all 11 disorders, we fitted a common factor model to the genetic covariance matrix produced in Genomic SEM. In this model, all disorders loaded on a single common factor.</w:t>
      </w:r>
      <w:r w:rsidR="6094C197" w:rsidRPr="7FA2F2B5">
        <w:rPr>
          <w:rFonts w:eastAsia="Calibri"/>
          <w:sz w:val="24"/>
          <w:szCs w:val="24"/>
        </w:rPr>
        <w:t xml:space="preserve"> </w:t>
      </w:r>
      <w:r w:rsidR="00F31429" w:rsidRPr="7FA2F2B5">
        <w:rPr>
          <w:rFonts w:eastAsia="Calibri"/>
          <w:sz w:val="24"/>
          <w:szCs w:val="24"/>
        </w:rPr>
        <w:t xml:space="preserve">Model fit was assessed using </w:t>
      </w:r>
      <w:r w:rsidR="008E78E6" w:rsidRPr="7FA2F2B5">
        <w:rPr>
          <w:rFonts w:eastAsia="Calibri"/>
          <w:sz w:val="24"/>
          <w:szCs w:val="24"/>
        </w:rPr>
        <w:t>standard</w:t>
      </w:r>
      <w:r w:rsidR="00F31429" w:rsidRPr="7FA2F2B5">
        <w:rPr>
          <w:rFonts w:eastAsia="Calibri"/>
          <w:sz w:val="24"/>
          <w:szCs w:val="24"/>
        </w:rPr>
        <w:t xml:space="preserve"> indices used in structural equation modelling</w:t>
      </w:r>
      <w:r w:rsidR="008E78E6" w:rsidRPr="7FA2F2B5">
        <w:rPr>
          <w:rFonts w:eastAsia="Calibri"/>
          <w:sz w:val="24"/>
          <w:szCs w:val="24"/>
        </w:rPr>
        <w:t xml:space="preserve">, including standardized root mean square residual (SRMR), </w:t>
      </w:r>
      <w:r w:rsidR="008E78E6" w:rsidRPr="7FA2F2B5">
        <w:rPr>
          <w:sz w:val="24"/>
          <w:szCs w:val="24"/>
        </w:rPr>
        <w:t xml:space="preserve">model </w:t>
      </w:r>
      <w:r w:rsidR="008E78E6" w:rsidRPr="7FA2F2B5">
        <w:rPr>
          <w:i/>
          <w:sz w:val="24"/>
          <w:szCs w:val="24"/>
        </w:rPr>
        <w:t>χ</w:t>
      </w:r>
      <w:r w:rsidR="008E78E6" w:rsidRPr="7FA2F2B5">
        <w:rPr>
          <w:position w:val="4"/>
          <w:sz w:val="24"/>
          <w:szCs w:val="24"/>
        </w:rPr>
        <w:t>2</w:t>
      </w:r>
      <w:r w:rsidR="008E78E6" w:rsidRPr="7FA2F2B5">
        <w:rPr>
          <w:sz w:val="24"/>
          <w:szCs w:val="24"/>
        </w:rPr>
        <w:t>, Akaike Information Criterion (ACI) and the Comparative Fit Index (CFI).</w:t>
      </w:r>
      <w:r w:rsidR="709708FD" w:rsidRPr="7FA2F2B5">
        <w:rPr>
          <w:sz w:val="24"/>
          <w:szCs w:val="24"/>
        </w:rPr>
        <w:t xml:space="preserve"> </w:t>
      </w:r>
      <w:r w:rsidR="00C94449" w:rsidRPr="7FA2F2B5">
        <w:rPr>
          <w:sz w:val="24"/>
          <w:szCs w:val="24"/>
        </w:rPr>
        <w:t xml:space="preserve">The model provided adequate </w:t>
      </w:r>
      <w:r w:rsidRPr="7FA2F2B5" w:rsidDel="00C94449">
        <w:rPr>
          <w:sz w:val="24"/>
          <w:szCs w:val="24"/>
        </w:rPr>
        <w:t>fit</w:t>
      </w:r>
      <w:r w:rsidR="3F0F9420" w:rsidRPr="7FA2F2B5">
        <w:rPr>
          <w:sz w:val="24"/>
          <w:szCs w:val="24"/>
        </w:rPr>
        <w:t>,</w:t>
      </w:r>
      <w:r w:rsidR="00C94449" w:rsidRPr="7FA2F2B5">
        <w:rPr>
          <w:sz w:val="24"/>
          <w:szCs w:val="24"/>
        </w:rPr>
        <w:t xml:space="preserve"> </w:t>
      </w:r>
      <w:r w:rsidR="00C94449" w:rsidRPr="7FA2F2B5">
        <w:rPr>
          <w:color w:val="23140C"/>
          <w:sz w:val="24"/>
          <w:szCs w:val="24"/>
        </w:rPr>
        <w:t>(χ</w:t>
      </w:r>
      <w:r w:rsidR="00C94449" w:rsidRPr="7FA2F2B5">
        <w:rPr>
          <w:color w:val="23140C"/>
          <w:position w:val="8"/>
          <w:sz w:val="24"/>
          <w:szCs w:val="24"/>
        </w:rPr>
        <w:t>2</w:t>
      </w:r>
      <w:r w:rsidR="00C94449" w:rsidRPr="7FA2F2B5">
        <w:rPr>
          <w:color w:val="23140C"/>
          <w:sz w:val="24"/>
          <w:szCs w:val="24"/>
        </w:rPr>
        <w:t>(</w:t>
      </w:r>
      <w:r w:rsidR="009B02C6" w:rsidRPr="7FA2F2B5">
        <w:rPr>
          <w:color w:val="23140C"/>
          <w:sz w:val="24"/>
          <w:szCs w:val="24"/>
        </w:rPr>
        <w:t>44</w:t>
      </w:r>
      <w:r w:rsidR="00C94449" w:rsidRPr="7FA2F2B5">
        <w:rPr>
          <w:color w:val="23140C"/>
          <w:sz w:val="24"/>
          <w:szCs w:val="24"/>
        </w:rPr>
        <w:t xml:space="preserve">) = </w:t>
      </w:r>
      <w:r w:rsidR="009B02C6" w:rsidRPr="7FA2F2B5">
        <w:rPr>
          <w:color w:val="23140C"/>
          <w:sz w:val="24"/>
          <w:szCs w:val="24"/>
        </w:rPr>
        <w:t>950.4836</w:t>
      </w:r>
      <w:r w:rsidR="00C94449" w:rsidRPr="7FA2F2B5">
        <w:rPr>
          <w:color w:val="23140C"/>
          <w:sz w:val="24"/>
          <w:szCs w:val="24"/>
        </w:rPr>
        <w:t xml:space="preserve">, AIC = </w:t>
      </w:r>
      <w:r w:rsidR="009B02C6" w:rsidRPr="7FA2F2B5">
        <w:rPr>
          <w:color w:val="23140C"/>
          <w:sz w:val="24"/>
          <w:szCs w:val="24"/>
        </w:rPr>
        <w:t>994.48</w:t>
      </w:r>
      <w:r w:rsidR="00C94449" w:rsidRPr="7FA2F2B5">
        <w:rPr>
          <w:color w:val="23140C"/>
          <w:sz w:val="24"/>
          <w:szCs w:val="24"/>
        </w:rPr>
        <w:t>, CFI = .</w:t>
      </w:r>
      <w:r w:rsidR="009B02C6" w:rsidRPr="7FA2F2B5">
        <w:rPr>
          <w:color w:val="23140C"/>
          <w:sz w:val="24"/>
          <w:szCs w:val="24"/>
        </w:rPr>
        <w:t>82</w:t>
      </w:r>
      <w:r w:rsidR="00C94449" w:rsidRPr="7FA2F2B5">
        <w:rPr>
          <w:color w:val="23140C"/>
          <w:sz w:val="24"/>
          <w:szCs w:val="24"/>
        </w:rPr>
        <w:t>, SRMR = .</w:t>
      </w:r>
      <w:r w:rsidR="009B02C6" w:rsidRPr="7FA2F2B5">
        <w:rPr>
          <w:color w:val="23140C"/>
          <w:sz w:val="24"/>
          <w:szCs w:val="24"/>
        </w:rPr>
        <w:t>12</w:t>
      </w:r>
      <w:r w:rsidR="00C94449" w:rsidRPr="7FA2F2B5">
        <w:rPr>
          <w:color w:val="23140C"/>
          <w:sz w:val="24"/>
          <w:szCs w:val="24"/>
        </w:rPr>
        <w:t xml:space="preserve">). </w:t>
      </w:r>
      <w:r w:rsidR="00F542FA">
        <w:rPr>
          <w:color w:val="23140C"/>
          <w:sz w:val="24"/>
          <w:szCs w:val="24"/>
        </w:rPr>
        <w:t xml:space="preserve">(The model fit using the ML estimator was </w:t>
      </w:r>
      <w:r w:rsidR="00F542FA" w:rsidRPr="7FA2F2B5">
        <w:rPr>
          <w:color w:val="23140C"/>
          <w:sz w:val="24"/>
          <w:szCs w:val="24"/>
        </w:rPr>
        <w:t>χ</w:t>
      </w:r>
      <w:r w:rsidR="00F542FA" w:rsidRPr="7FA2F2B5">
        <w:rPr>
          <w:color w:val="23140C"/>
          <w:position w:val="8"/>
          <w:sz w:val="24"/>
          <w:szCs w:val="24"/>
        </w:rPr>
        <w:t>2</w:t>
      </w:r>
      <w:r w:rsidR="00F542FA" w:rsidRPr="7FA2F2B5">
        <w:rPr>
          <w:color w:val="23140C"/>
          <w:sz w:val="24"/>
          <w:szCs w:val="24"/>
        </w:rPr>
        <w:t xml:space="preserve">(44) = </w:t>
      </w:r>
      <w:r w:rsidR="00F542FA">
        <w:rPr>
          <w:color w:val="23140C"/>
          <w:sz w:val="24"/>
          <w:szCs w:val="24"/>
        </w:rPr>
        <w:t>1245</w:t>
      </w:r>
      <w:r w:rsidR="00F542FA" w:rsidRPr="7FA2F2B5">
        <w:rPr>
          <w:color w:val="23140C"/>
          <w:sz w:val="24"/>
          <w:szCs w:val="24"/>
        </w:rPr>
        <w:t>.</w:t>
      </w:r>
      <w:r w:rsidR="00F542FA">
        <w:rPr>
          <w:color w:val="23140C"/>
          <w:sz w:val="24"/>
          <w:szCs w:val="24"/>
        </w:rPr>
        <w:t>822</w:t>
      </w:r>
      <w:r w:rsidR="00F542FA" w:rsidRPr="7FA2F2B5">
        <w:rPr>
          <w:color w:val="23140C"/>
          <w:sz w:val="24"/>
          <w:szCs w:val="24"/>
        </w:rPr>
        <w:t xml:space="preserve">, AIC = </w:t>
      </w:r>
      <w:r w:rsidR="00F542FA">
        <w:rPr>
          <w:color w:val="23140C"/>
          <w:sz w:val="24"/>
          <w:szCs w:val="24"/>
        </w:rPr>
        <w:t>1289</w:t>
      </w:r>
      <w:r w:rsidR="00F542FA" w:rsidRPr="7FA2F2B5">
        <w:rPr>
          <w:color w:val="23140C"/>
          <w:sz w:val="24"/>
          <w:szCs w:val="24"/>
        </w:rPr>
        <w:t>.</w:t>
      </w:r>
      <w:r w:rsidR="00F542FA">
        <w:rPr>
          <w:color w:val="23140C"/>
          <w:sz w:val="24"/>
          <w:szCs w:val="24"/>
        </w:rPr>
        <w:t>82</w:t>
      </w:r>
      <w:r w:rsidR="00F542FA" w:rsidRPr="7FA2F2B5">
        <w:rPr>
          <w:color w:val="23140C"/>
          <w:sz w:val="24"/>
          <w:szCs w:val="24"/>
        </w:rPr>
        <w:t>, CFI = .</w:t>
      </w:r>
      <w:r w:rsidR="00F542FA">
        <w:rPr>
          <w:color w:val="23140C"/>
          <w:sz w:val="24"/>
          <w:szCs w:val="24"/>
        </w:rPr>
        <w:t>77</w:t>
      </w:r>
      <w:r w:rsidR="00F542FA" w:rsidRPr="7FA2F2B5">
        <w:rPr>
          <w:color w:val="23140C"/>
          <w:sz w:val="24"/>
          <w:szCs w:val="24"/>
        </w:rPr>
        <w:t>, SRMR = .1</w:t>
      </w:r>
      <w:r w:rsidR="00F542FA">
        <w:rPr>
          <w:color w:val="23140C"/>
          <w:sz w:val="24"/>
          <w:szCs w:val="24"/>
        </w:rPr>
        <w:t>3)</w:t>
      </w:r>
    </w:p>
    <w:p w14:paraId="06C3B6E1" w14:textId="13D8A6EE" w:rsidR="001470BF" w:rsidRPr="00D04B3F" w:rsidRDefault="001470BF" w:rsidP="00222B37">
      <w:pPr>
        <w:pStyle w:val="Heading3"/>
      </w:pPr>
      <w:r w:rsidRPr="00D04B3F">
        <w:t>Effective sample size</w:t>
      </w:r>
      <w:r w:rsidR="20A9FC38" w:rsidRPr="00D04B3F">
        <w:t xml:space="preserve"> calculation</w:t>
      </w:r>
    </w:p>
    <w:p w14:paraId="4BA2FCDC" w14:textId="28B188A5" w:rsidR="34C178D2" w:rsidRPr="00D04B3F" w:rsidRDefault="00381314" w:rsidP="00BB0B81">
      <w:pPr>
        <w:spacing w:line="288" w:lineRule="auto"/>
        <w:rPr>
          <w:rFonts w:eastAsia="Times New Roman" w:cstheme="minorHAnsi"/>
          <w:color w:val="000000" w:themeColor="text1"/>
          <w:sz w:val="24"/>
          <w:szCs w:val="24"/>
        </w:rPr>
      </w:pPr>
      <w:r w:rsidRPr="00D04B3F">
        <w:rPr>
          <w:rFonts w:eastAsia="Times New Roman" w:cstheme="minorHAnsi"/>
          <w:sz w:val="24"/>
          <w:szCs w:val="24"/>
        </w:rPr>
        <w:t>We calculated effective sample sizes</w:t>
      </w:r>
      <w:r w:rsidR="00E22FF8" w:rsidRPr="00D04B3F">
        <w:rPr>
          <w:rFonts w:eastAsia="Times New Roman" w:cstheme="minorHAnsi"/>
          <w:sz w:val="24"/>
          <w:szCs w:val="24"/>
        </w:rPr>
        <w:t xml:space="preserve"> </w:t>
      </w:r>
      <w:r w:rsidRPr="00D04B3F">
        <w:rPr>
          <w:rFonts w:eastAsia="Times New Roman" w:cstheme="minorHAnsi"/>
          <w:sz w:val="24"/>
          <w:szCs w:val="24"/>
        </w:rPr>
        <w:t>for each of the 11 disorders following the method described by</w:t>
      </w:r>
      <w:r w:rsidR="00BD3FED" w:rsidRPr="00D04B3F">
        <w:rPr>
          <w:rFonts w:eastAsia="Times New Roman" w:cstheme="minorHAnsi"/>
          <w:sz w:val="24"/>
          <w:szCs w:val="24"/>
        </w:rPr>
        <w:t xml:space="preserve"> </w:t>
      </w:r>
      <w:proofErr w:type="spellStart"/>
      <w:r w:rsidR="00D92982" w:rsidRPr="00D04B3F">
        <w:rPr>
          <w:rFonts w:eastAsia="Times New Roman" w:cstheme="minorHAnsi"/>
          <w:sz w:val="24"/>
          <w:szCs w:val="24"/>
        </w:rPr>
        <w:t>G</w:t>
      </w:r>
      <w:r w:rsidR="00D92982" w:rsidRPr="00D04B3F">
        <w:rPr>
          <w:rFonts w:cstheme="minorHAnsi"/>
          <w:sz w:val="24"/>
          <w:szCs w:val="24"/>
        </w:rPr>
        <w:t>r</w:t>
      </w:r>
      <w:r w:rsidR="00D92982" w:rsidRPr="00D04B3F">
        <w:rPr>
          <w:rFonts w:eastAsia="Times New Roman" w:cstheme="minorHAnsi"/>
          <w:sz w:val="24"/>
          <w:szCs w:val="24"/>
        </w:rPr>
        <w:t>otzinger</w:t>
      </w:r>
      <w:proofErr w:type="spellEnd"/>
      <w:r w:rsidR="00D92982" w:rsidRPr="00D04B3F">
        <w:rPr>
          <w:rFonts w:eastAsia="Times New Roman" w:cstheme="minorHAnsi"/>
          <w:sz w:val="24"/>
          <w:szCs w:val="24"/>
        </w:rPr>
        <w:t xml:space="preserve"> et al</w:t>
      </w:r>
      <w:r w:rsidR="00996B5B" w:rsidRPr="00D04B3F">
        <w:rPr>
          <w:rFonts w:eastAsia="Times New Roman" w:cstheme="minorHAnsi"/>
          <w:sz w:val="24"/>
          <w:szCs w:val="24"/>
        </w:rPr>
        <w:t>.</w:t>
      </w:r>
      <w:r w:rsidR="00D92982" w:rsidRPr="00D04B3F">
        <w:rPr>
          <w:rFonts w:eastAsia="Times New Roman" w:cstheme="minorHAnsi"/>
          <w:sz w:val="24"/>
          <w:szCs w:val="24"/>
        </w:rPr>
        <w:t xml:space="preserve"> (2023) </w:t>
      </w:r>
      <w:r w:rsidR="00BD3FED" w:rsidRPr="00D04B3F">
        <w:rPr>
          <w:rFonts w:eastAsia="Times New Roman" w:cstheme="minorHAnsi"/>
          <w:sz w:val="24"/>
          <w:szCs w:val="24"/>
        </w:rPr>
        <w:fldChar w:fldCharType="begin">
          <w:fldData xml:space="preserve">PEVuZE5vdGU+PENpdGU+PEF1dGhvcj5Hcm90emluZ2VyPC9BdXRob3I+PFllYXI+MjAyMzwvWWVh
cj48UmVjTnVtPjUyNzwvUmVjTnVtPjxEaXNwbGF5VGV4dD48c3R5bGUgZmFjZT0ic3VwZXJzY3Jp
cHQiPjI8L3N0eWxlPjwvRGlzcGxheVRleHQ+PHJlY29yZD48cmVjLW51bWJlcj41Mjc8L3JlYy1u
dW1iZXI+PGZvcmVpZ24ta2V5cz48a2V5IGFwcD0iRU4iIGRiLWlkPSJ2MnB2dDJwNWQyMHZ0eWVl
ZTlhdnBlYWNkYXRlZnR0czU5cDkiIHRpbWVzdGFtcD0iMTcwMDA1Mjc3NCIgZ3VpZD0iYzFjZDY0
M2MtMjA2Ni00NmQxLThhMTktZWUyNmQxNWM1MTQ3Ij41Mjc8L2tleT48L2ZvcmVpZ24ta2V5cz48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C65938" w:rsidRPr="002A5380">
        <w:rPr>
          <w:rFonts w:eastAsia="Times New Roman" w:cstheme="minorHAnsi"/>
          <w:sz w:val="24"/>
          <w:szCs w:val="24"/>
        </w:rPr>
        <w:instrText xml:space="preserve"> ADDIN EN.CITE </w:instrText>
      </w:r>
      <w:r w:rsidR="00C65938" w:rsidRPr="002A5380">
        <w:rPr>
          <w:rFonts w:eastAsia="Times New Roman" w:cstheme="minorHAnsi"/>
          <w:sz w:val="24"/>
          <w:szCs w:val="24"/>
        </w:rPr>
        <w:fldChar w:fldCharType="begin">
          <w:fldData xml:space="preserve">PEVuZE5vdGU+PENpdGU+PEF1dGhvcj5Hcm90emluZ2VyPC9BdXRob3I+PFllYXI+MjAyMzwvWWVh
cj48UmVjTnVtPjUyNzwvUmVjTnVtPjxEaXNwbGF5VGV4dD48c3R5bGUgZmFjZT0ic3VwZXJzY3Jp
cHQiPjI8L3N0eWxlPjwvRGlzcGxheVRleHQ+PHJlY29yZD48cmVjLW51bWJlcj41Mjc8L3JlYy1u
dW1iZXI+PGZvcmVpZ24ta2V5cz48a2V5IGFwcD0iRU4iIGRiLWlkPSJ2MnB2dDJwNWQyMHZ0eWVl
ZTlhdnBlYWNkYXRlZnR0czU5cDkiIHRpbWVzdGFtcD0iMTcwMDA1Mjc3NCIgZ3VpZD0iYzFjZDY0
M2MtMjA2Ni00NmQxLThhMTktZWUyNmQxNWM1MTQ3Ij41Mjc8L2tleT48L2ZvcmVpZ24ta2V5cz48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C65938" w:rsidRPr="002A5380">
        <w:rPr>
          <w:rFonts w:eastAsia="Times New Roman" w:cstheme="minorHAnsi"/>
          <w:sz w:val="24"/>
          <w:szCs w:val="24"/>
        </w:rPr>
        <w:instrText xml:space="preserve"> ADDIN EN.CITE.DATA </w:instrText>
      </w:r>
      <w:r w:rsidR="00C65938" w:rsidRPr="002A5380">
        <w:rPr>
          <w:rFonts w:eastAsia="Times New Roman" w:cstheme="minorHAnsi"/>
          <w:sz w:val="24"/>
          <w:szCs w:val="24"/>
        </w:rPr>
      </w:r>
      <w:r w:rsidR="00C65938" w:rsidRPr="002A5380">
        <w:rPr>
          <w:rFonts w:eastAsia="Times New Roman" w:cstheme="minorHAnsi"/>
          <w:sz w:val="24"/>
          <w:szCs w:val="24"/>
        </w:rPr>
        <w:fldChar w:fldCharType="end"/>
      </w:r>
      <w:r w:rsidR="00BD3FED" w:rsidRPr="00D04B3F">
        <w:rPr>
          <w:rFonts w:eastAsia="Times New Roman" w:cstheme="minorHAnsi"/>
          <w:sz w:val="24"/>
          <w:szCs w:val="24"/>
        </w:rPr>
      </w:r>
      <w:r w:rsidR="00BD3FED" w:rsidRPr="00D04B3F">
        <w:rPr>
          <w:rFonts w:eastAsia="Times New Roman" w:cstheme="minorHAnsi"/>
          <w:sz w:val="24"/>
          <w:szCs w:val="24"/>
        </w:rPr>
        <w:fldChar w:fldCharType="separate"/>
      </w:r>
      <w:r w:rsidR="00C65938" w:rsidRPr="00C65938">
        <w:rPr>
          <w:rFonts w:eastAsia="Times New Roman" w:cstheme="minorHAnsi"/>
          <w:noProof/>
          <w:sz w:val="24"/>
          <w:szCs w:val="24"/>
          <w:vertAlign w:val="superscript"/>
        </w:rPr>
        <w:t>2</w:t>
      </w:r>
      <w:r w:rsidR="00BD3FED" w:rsidRPr="00D04B3F">
        <w:rPr>
          <w:rFonts w:eastAsia="Times New Roman" w:cstheme="minorHAnsi"/>
          <w:sz w:val="24"/>
          <w:szCs w:val="24"/>
        </w:rPr>
        <w:fldChar w:fldCharType="end"/>
      </w:r>
      <w:r w:rsidRPr="00D04B3F">
        <w:rPr>
          <w:rFonts w:eastAsia="Times New Roman" w:cstheme="minorHAnsi"/>
          <w:sz w:val="24"/>
          <w:szCs w:val="24"/>
        </w:rPr>
        <w:t xml:space="preserve">. According to this method, </w:t>
      </w:r>
      <w:r w:rsidR="004B4944" w:rsidRPr="00D04B3F">
        <w:rPr>
          <w:rFonts w:eastAsia="Times New Roman" w:cstheme="minorHAnsi"/>
          <w:sz w:val="24"/>
          <w:szCs w:val="24"/>
        </w:rPr>
        <w:t xml:space="preserve">the </w:t>
      </w:r>
      <w:r w:rsidRPr="00D04B3F">
        <w:rPr>
          <w:rFonts w:eastAsia="Times New Roman" w:cstheme="minorHAnsi"/>
          <w:sz w:val="24"/>
          <w:szCs w:val="24"/>
        </w:rPr>
        <w:t>effective sample size for GWAS that was meta-</w:t>
      </w:r>
      <w:r w:rsidR="0027704F" w:rsidRPr="00D04B3F">
        <w:rPr>
          <w:rFonts w:eastAsia="Times New Roman" w:cstheme="minorHAnsi"/>
          <w:sz w:val="24"/>
          <w:szCs w:val="24"/>
        </w:rPr>
        <w:t>analysed</w:t>
      </w:r>
      <w:r w:rsidRPr="00D04B3F">
        <w:rPr>
          <w:rFonts w:eastAsia="Times New Roman" w:cstheme="minorHAnsi"/>
          <w:sz w:val="24"/>
          <w:szCs w:val="24"/>
        </w:rPr>
        <w:t xml:space="preserve"> was calculated by summing the effective sample sizes across contributing cohorts. This approach incorporates cohort-specific ascertainment, which </w:t>
      </w:r>
      <w:r w:rsidR="005F72DF" w:rsidRPr="00D04B3F">
        <w:rPr>
          <w:rFonts w:eastAsia="Times New Roman" w:cstheme="minorHAnsi"/>
          <w:sz w:val="24"/>
          <w:szCs w:val="24"/>
        </w:rPr>
        <w:t>provided</w:t>
      </w:r>
      <w:r w:rsidRPr="00D04B3F">
        <w:rPr>
          <w:rFonts w:eastAsia="Times New Roman" w:cstheme="minorHAnsi"/>
          <w:sz w:val="24"/>
          <w:szCs w:val="24"/>
        </w:rPr>
        <w:t xml:space="preserve"> </w:t>
      </w:r>
      <w:r w:rsidR="004B4944" w:rsidRPr="00D04B3F">
        <w:rPr>
          <w:rFonts w:eastAsia="Times New Roman" w:cstheme="minorHAnsi"/>
          <w:sz w:val="24"/>
          <w:szCs w:val="24"/>
        </w:rPr>
        <w:t xml:space="preserve">an </w:t>
      </w:r>
      <w:r w:rsidRPr="00D04B3F">
        <w:rPr>
          <w:rFonts w:eastAsia="Times New Roman" w:cstheme="minorHAnsi"/>
          <w:sz w:val="24"/>
          <w:szCs w:val="24"/>
        </w:rPr>
        <w:t>unbiased estimate of liability scale heritability for binary traits.</w:t>
      </w:r>
      <w:r w:rsidR="29A4EBA2" w:rsidRPr="00D04B3F">
        <w:rPr>
          <w:rFonts w:eastAsia="Times New Roman" w:cstheme="minorHAnsi"/>
          <w:sz w:val="24"/>
          <w:szCs w:val="24"/>
        </w:rPr>
        <w:t xml:space="preserve"> </w:t>
      </w:r>
      <w:r w:rsidR="0EBCB38F" w:rsidRPr="00D04B3F">
        <w:rPr>
          <w:rFonts w:eastAsia="Times New Roman" w:cstheme="minorHAnsi"/>
          <w:sz w:val="24"/>
          <w:szCs w:val="24"/>
        </w:rPr>
        <w:t xml:space="preserve">We refer the reader to </w:t>
      </w:r>
      <w:proofErr w:type="spellStart"/>
      <w:r w:rsidR="0EBCB38F" w:rsidRPr="00D04B3F">
        <w:rPr>
          <w:rFonts w:eastAsia="Times New Roman" w:cstheme="minorHAnsi"/>
          <w:sz w:val="24"/>
          <w:szCs w:val="24"/>
        </w:rPr>
        <w:t>Grotzinger</w:t>
      </w:r>
      <w:proofErr w:type="spellEnd"/>
      <w:r w:rsidR="0EBCB38F" w:rsidRPr="00D04B3F">
        <w:rPr>
          <w:rFonts w:eastAsia="Times New Roman" w:cstheme="minorHAnsi"/>
          <w:sz w:val="24"/>
          <w:szCs w:val="24"/>
        </w:rPr>
        <w:t xml:space="preserve"> et al. (202</w:t>
      </w:r>
      <w:r w:rsidR="00CD16A2" w:rsidRPr="00D04B3F">
        <w:rPr>
          <w:rFonts w:eastAsia="Times New Roman" w:cstheme="minorHAnsi"/>
          <w:sz w:val="24"/>
          <w:szCs w:val="24"/>
        </w:rPr>
        <w:t>3</w:t>
      </w:r>
      <w:r w:rsidR="0EBCB38F" w:rsidRPr="00D04B3F">
        <w:rPr>
          <w:rFonts w:eastAsia="Times New Roman" w:cstheme="minorHAnsi"/>
          <w:sz w:val="24"/>
          <w:szCs w:val="24"/>
        </w:rPr>
        <w:t>)</w:t>
      </w:r>
      <w:r w:rsidR="004A69FB" w:rsidRPr="00D04B3F">
        <w:rPr>
          <w:rFonts w:eastAsia="Times New Roman" w:cstheme="minorHAnsi"/>
          <w:sz w:val="24"/>
          <w:szCs w:val="24"/>
        </w:rPr>
        <w:t xml:space="preserve"> </w:t>
      </w:r>
      <w:r w:rsidR="004C09F9" w:rsidRPr="00D04B3F">
        <w:rPr>
          <w:rFonts w:eastAsia="Times New Roman" w:cstheme="minorHAnsi"/>
          <w:sz w:val="24"/>
          <w:szCs w:val="24"/>
        </w:rPr>
        <w:fldChar w:fldCharType="begin">
          <w:fldData xml:space="preserve">PEVuZE5vdGU+PENpdGU+PEF1dGhvcj5Hcm90emluZ2VyPC9BdXRob3I+PFllYXI+MjAyMzwvWWVh
cj48UmVjTnVtPjUyNzwvUmVjTnVtPjxEaXNwbGF5VGV4dD48c3R5bGUgZmFjZT0ic3VwZXJzY3Jp
cHQiPjI8L3N0eWxlPjwvRGlzcGxheVRleHQ+PHJlY29yZD48cmVjLW51bWJlcj41Mjc8L3JlYy1u
dW1iZXI+PGZvcmVpZ24ta2V5cz48a2V5IGFwcD0iRU4iIGRiLWlkPSJ2MnB2dDJwNWQyMHZ0eWVl
ZTlhdnBlYWNkYXRlZnR0czU5cDkiIHRpbWVzdGFtcD0iMTcwMDA1Mjc3NCIgZ3VpZD0iYzFjZDY0
M2MtMjA2Ni00NmQxLThhMTktZWUyNmQxNWM1MTQ3Ij41Mjc8L2tleT48L2ZvcmVpZ24ta2V5cz48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C65938">
        <w:rPr>
          <w:rFonts w:eastAsia="Times New Roman" w:cstheme="minorHAnsi"/>
          <w:sz w:val="24"/>
          <w:szCs w:val="24"/>
        </w:rPr>
        <w:instrText xml:space="preserve"> ADDIN EN.CITE </w:instrText>
      </w:r>
      <w:r w:rsidR="00C65938">
        <w:rPr>
          <w:rFonts w:eastAsia="Times New Roman" w:cstheme="minorHAnsi"/>
          <w:sz w:val="24"/>
          <w:szCs w:val="24"/>
        </w:rPr>
        <w:fldChar w:fldCharType="begin">
          <w:fldData xml:space="preserve">PEVuZE5vdGU+PENpdGU+PEF1dGhvcj5Hcm90emluZ2VyPC9BdXRob3I+PFllYXI+MjAyMzwvWWVh
cj48UmVjTnVtPjUyNzwvUmVjTnVtPjxEaXNwbGF5VGV4dD48c3R5bGUgZmFjZT0ic3VwZXJzY3Jp
cHQiPjI8L3N0eWxlPjwvRGlzcGxheVRleHQ+PHJlY29yZD48cmVjLW51bWJlcj41Mjc8L3JlYy1u
dW1iZXI+PGZvcmVpZ24ta2V5cz48a2V5IGFwcD0iRU4iIGRiLWlkPSJ2MnB2dDJwNWQyMHZ0eWVl
ZTlhdnBlYWNkYXRlZnR0czU5cDkiIHRpbWVzdGFtcD0iMTcwMDA1Mjc3NCIgZ3VpZD0iYzFjZDY0
M2MtMjA2Ni00NmQxLThhMTktZWUyNmQxNWM1MTQ3Ij41Mjc8L2tleT48L2ZvcmVpZ24ta2V5cz48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C65938">
        <w:rPr>
          <w:rFonts w:eastAsia="Times New Roman" w:cstheme="minorHAnsi"/>
          <w:sz w:val="24"/>
          <w:szCs w:val="24"/>
        </w:rPr>
        <w:instrText xml:space="preserve"> ADDIN EN.CITE.DATA </w:instrText>
      </w:r>
      <w:r w:rsidR="00C65938">
        <w:rPr>
          <w:rFonts w:eastAsia="Times New Roman" w:cstheme="minorHAnsi"/>
          <w:sz w:val="24"/>
          <w:szCs w:val="24"/>
        </w:rPr>
      </w:r>
      <w:r w:rsidR="00C65938">
        <w:rPr>
          <w:rFonts w:eastAsia="Times New Roman" w:cstheme="minorHAnsi"/>
          <w:sz w:val="24"/>
          <w:szCs w:val="24"/>
        </w:rPr>
        <w:fldChar w:fldCharType="end"/>
      </w:r>
      <w:r w:rsidR="004C09F9" w:rsidRPr="00D04B3F">
        <w:rPr>
          <w:rFonts w:eastAsia="Times New Roman" w:cstheme="minorHAnsi"/>
          <w:sz w:val="24"/>
          <w:szCs w:val="24"/>
        </w:rPr>
      </w:r>
      <w:r w:rsidR="004C09F9" w:rsidRPr="00D04B3F">
        <w:rPr>
          <w:rFonts w:eastAsia="Times New Roman" w:cstheme="minorHAnsi"/>
          <w:sz w:val="24"/>
          <w:szCs w:val="24"/>
        </w:rPr>
        <w:fldChar w:fldCharType="separate"/>
      </w:r>
      <w:r w:rsidR="00C65938" w:rsidRPr="00C65938">
        <w:rPr>
          <w:rFonts w:eastAsia="Times New Roman" w:cstheme="minorHAnsi"/>
          <w:noProof/>
          <w:sz w:val="24"/>
          <w:szCs w:val="24"/>
          <w:vertAlign w:val="superscript"/>
        </w:rPr>
        <w:t>2</w:t>
      </w:r>
      <w:r w:rsidR="004C09F9" w:rsidRPr="00D04B3F">
        <w:rPr>
          <w:rFonts w:eastAsia="Times New Roman" w:cstheme="minorHAnsi"/>
          <w:sz w:val="24"/>
          <w:szCs w:val="24"/>
        </w:rPr>
        <w:fldChar w:fldCharType="end"/>
      </w:r>
      <w:r w:rsidR="0EBCB38F" w:rsidRPr="00D04B3F">
        <w:rPr>
          <w:rFonts w:eastAsia="Times New Roman" w:cstheme="minorHAnsi"/>
          <w:sz w:val="24"/>
          <w:szCs w:val="24"/>
        </w:rPr>
        <w:t xml:space="preserve"> for a detailed explanation of why this method produces a more accurate estimate of heritability for binary traits.</w:t>
      </w:r>
      <w:r w:rsidR="79A6AB51" w:rsidRPr="00D04B3F">
        <w:rPr>
          <w:rFonts w:eastAsia="Times New Roman" w:cstheme="minorHAnsi"/>
          <w:sz w:val="24"/>
          <w:szCs w:val="24"/>
        </w:rPr>
        <w:t xml:space="preserve"> </w:t>
      </w:r>
    </w:p>
    <w:p w14:paraId="323744A8" w14:textId="77777777" w:rsidR="0066614A" w:rsidRDefault="0066614A" w:rsidP="00343D9E">
      <w:pPr>
        <w:spacing w:line="288" w:lineRule="auto"/>
        <w:rPr>
          <w:ins w:id="4" w:author="Engin Keser [Student-LMS]" w:date="2025-01-09T21:12:00Z"/>
          <w:rFonts w:eastAsia="Times New Roman" w:cstheme="minorHAnsi"/>
          <w:b/>
          <w:bCs/>
          <w:color w:val="000000" w:themeColor="text1"/>
          <w:sz w:val="24"/>
          <w:szCs w:val="24"/>
        </w:rPr>
      </w:pPr>
    </w:p>
    <w:p w14:paraId="3819B75E" w14:textId="78716B88" w:rsidR="00D07324" w:rsidRPr="001D78EC" w:rsidRDefault="001B5600" w:rsidP="00343D9E">
      <w:pPr>
        <w:spacing w:line="288" w:lineRule="auto"/>
        <w:rPr>
          <w:rStyle w:val="normaltextrun"/>
          <w:rFonts w:ascii="Calibri" w:hAnsi="Calibri" w:cs="Calibri"/>
          <w:color w:val="000000"/>
          <w:sz w:val="24"/>
          <w:szCs w:val="24"/>
          <w:shd w:val="clear" w:color="auto" w:fill="FFFFFF"/>
        </w:rPr>
      </w:pPr>
      <w:r>
        <w:rPr>
          <w:rFonts w:eastAsia="Times New Roman" w:cstheme="minorHAnsi"/>
          <w:b/>
          <w:bCs/>
          <w:color w:val="000000" w:themeColor="text1"/>
          <w:sz w:val="24"/>
          <w:szCs w:val="24"/>
        </w:rPr>
        <w:t xml:space="preserve">Supplementary Note </w:t>
      </w:r>
      <w:r w:rsidR="00175C06">
        <w:rPr>
          <w:rFonts w:eastAsia="Times New Roman" w:cstheme="minorHAnsi"/>
          <w:b/>
          <w:bCs/>
          <w:color w:val="000000" w:themeColor="text1"/>
          <w:sz w:val="24"/>
          <w:szCs w:val="24"/>
        </w:rPr>
        <w:t>4</w:t>
      </w:r>
      <w:r>
        <w:rPr>
          <w:rFonts w:eastAsia="Times New Roman" w:cstheme="minorHAnsi"/>
          <w:b/>
          <w:bCs/>
          <w:color w:val="000000" w:themeColor="text1"/>
          <w:sz w:val="24"/>
          <w:szCs w:val="24"/>
        </w:rPr>
        <w:t xml:space="preserve">: </w:t>
      </w:r>
      <w:r w:rsidR="006179F4" w:rsidRPr="00DA649B">
        <w:rPr>
          <w:rFonts w:eastAsia="Times New Roman"/>
          <w:b/>
          <w:bCs/>
          <w:color w:val="000000" w:themeColor="text1"/>
          <w:sz w:val="24"/>
          <w:szCs w:val="24"/>
        </w:rPr>
        <w:t>Novel genetic variants associated with psychiatric disorders beyond transdiagnostic effects and MAGMA results</w:t>
      </w:r>
      <w:r w:rsidR="003F6327">
        <w:rPr>
          <w:rStyle w:val="normaltextrun"/>
          <w:rFonts w:ascii="Calibri" w:hAnsi="Calibri" w:cs="Calibri"/>
          <w:color w:val="000000"/>
          <w:sz w:val="24"/>
          <w:szCs w:val="24"/>
          <w:shd w:val="clear" w:color="auto" w:fill="FFFFFF"/>
        </w:rPr>
        <w:br/>
      </w:r>
      <w:r w:rsidR="00970C01" w:rsidRPr="001D78EC">
        <w:rPr>
          <w:rStyle w:val="normaltextrun"/>
          <w:rFonts w:ascii="Calibri" w:hAnsi="Calibri" w:cs="Calibri"/>
          <w:color w:val="000000"/>
          <w:sz w:val="24"/>
          <w:szCs w:val="24"/>
          <w:shd w:val="clear" w:color="auto" w:fill="FFFFFF"/>
        </w:rPr>
        <w:t xml:space="preserve">After accounting for the transdiagnostic genetic effects associated with p, we identified independent significant hits for </w:t>
      </w:r>
      <w:r w:rsidR="00137663" w:rsidRPr="001D78EC">
        <w:rPr>
          <w:rStyle w:val="normaltextrun"/>
          <w:rFonts w:ascii="Calibri" w:hAnsi="Calibri" w:cs="Calibri" w:hint="eastAsia"/>
          <w:color w:val="000000"/>
          <w:sz w:val="24"/>
          <w:szCs w:val="24"/>
          <w:shd w:val="clear" w:color="auto" w:fill="FFFFFF"/>
        </w:rPr>
        <w:t>seven</w:t>
      </w:r>
      <w:r w:rsidR="00970C01" w:rsidRPr="001D78EC">
        <w:rPr>
          <w:rStyle w:val="normaltextrun"/>
          <w:rFonts w:ascii="Calibri" w:hAnsi="Calibri" w:cs="Calibri"/>
          <w:color w:val="000000"/>
          <w:sz w:val="24"/>
          <w:szCs w:val="24"/>
          <w:shd w:val="clear" w:color="auto" w:fill="FFFFFF"/>
        </w:rPr>
        <w:t xml:space="preserve"> out of eleven GWASs</w:t>
      </w:r>
      <w:r w:rsidR="001D17A9" w:rsidRPr="001D78EC">
        <w:rPr>
          <w:rStyle w:val="normaltextrun"/>
          <w:rFonts w:ascii="Calibri" w:hAnsi="Calibri" w:cs="Calibri" w:hint="eastAsia"/>
          <w:color w:val="000000"/>
          <w:sz w:val="24"/>
          <w:szCs w:val="24"/>
          <w:shd w:val="clear" w:color="auto" w:fill="FFFFFF"/>
        </w:rPr>
        <w:t xml:space="preserve"> (see Method)</w:t>
      </w:r>
      <w:r w:rsidR="00970C01" w:rsidRPr="001D78EC">
        <w:rPr>
          <w:rStyle w:val="normaltextrun"/>
          <w:rFonts w:ascii="Calibri" w:hAnsi="Calibri" w:cs="Calibri"/>
          <w:color w:val="000000"/>
          <w:sz w:val="24"/>
          <w:szCs w:val="24"/>
          <w:shd w:val="clear" w:color="auto" w:fill="FFFFFF"/>
        </w:rPr>
        <w:t xml:space="preserve">. The largest </w:t>
      </w:r>
      <w:r w:rsidR="00970C01" w:rsidRPr="001D78EC">
        <w:rPr>
          <w:rStyle w:val="normaltextrun"/>
          <w:rFonts w:ascii="Calibri" w:hAnsi="Calibri" w:cs="Calibri"/>
          <w:color w:val="000000"/>
          <w:sz w:val="24"/>
          <w:szCs w:val="24"/>
          <w:shd w:val="clear" w:color="auto" w:fill="FFFFFF"/>
        </w:rPr>
        <w:lastRenderedPageBreak/>
        <w:t>number of independent hits was observed for the ‘non-p’ GWAS of schizophrenia (</w:t>
      </w:r>
      <w:r w:rsidR="008D103F" w:rsidRPr="001D78EC">
        <w:rPr>
          <w:rStyle w:val="normaltextrun"/>
          <w:rFonts w:ascii="Calibri" w:hAnsi="Calibri" w:cs="Calibri" w:hint="eastAsia"/>
          <w:color w:val="000000"/>
          <w:sz w:val="24"/>
          <w:szCs w:val="24"/>
          <w:shd w:val="clear" w:color="auto" w:fill="FFFFFF"/>
        </w:rPr>
        <w:t>118</w:t>
      </w:r>
      <w:r w:rsidR="00970C01" w:rsidRPr="001D78EC">
        <w:rPr>
          <w:rStyle w:val="normaltextrun"/>
          <w:rFonts w:ascii="Calibri" w:hAnsi="Calibri" w:cs="Calibri"/>
          <w:color w:val="000000"/>
          <w:sz w:val="24"/>
          <w:szCs w:val="24"/>
          <w:shd w:val="clear" w:color="auto" w:fill="FFFFFF"/>
        </w:rPr>
        <w:t xml:space="preserve">, </w:t>
      </w:r>
      <w:r w:rsidR="008D103F" w:rsidRPr="001D78EC">
        <w:rPr>
          <w:rStyle w:val="normaltextrun"/>
          <w:rFonts w:ascii="Calibri" w:hAnsi="Calibri" w:cs="Calibri" w:hint="eastAsia"/>
          <w:color w:val="000000"/>
          <w:sz w:val="24"/>
          <w:szCs w:val="24"/>
          <w:shd w:val="clear" w:color="auto" w:fill="FFFFFF"/>
        </w:rPr>
        <w:t>2</w:t>
      </w:r>
      <w:r w:rsidR="00970C01" w:rsidRPr="001D78EC">
        <w:rPr>
          <w:rStyle w:val="normaltextrun"/>
          <w:rFonts w:ascii="Calibri" w:hAnsi="Calibri" w:cs="Calibri"/>
          <w:color w:val="000000"/>
          <w:sz w:val="24"/>
          <w:szCs w:val="24"/>
          <w:shd w:val="clear" w:color="auto" w:fill="FFFFFF"/>
        </w:rPr>
        <w:t>7 of which were novel SNP associations that had not emerged as significant in the original GWAS), followed by BIP (</w:t>
      </w:r>
      <w:r w:rsidR="00EB3DD3" w:rsidRPr="001D78EC">
        <w:rPr>
          <w:rStyle w:val="normaltextrun"/>
          <w:rFonts w:ascii="Calibri" w:hAnsi="Calibri" w:cs="Calibri" w:hint="eastAsia"/>
          <w:color w:val="000000"/>
          <w:sz w:val="24"/>
          <w:szCs w:val="24"/>
          <w:shd w:val="clear" w:color="auto" w:fill="FFFFFF"/>
        </w:rPr>
        <w:t>22</w:t>
      </w:r>
      <w:r w:rsidR="00970C01" w:rsidRPr="001D78EC">
        <w:rPr>
          <w:rStyle w:val="normaltextrun"/>
          <w:rFonts w:ascii="Calibri" w:hAnsi="Calibri" w:cs="Calibri"/>
          <w:color w:val="000000"/>
          <w:sz w:val="24"/>
          <w:szCs w:val="24"/>
          <w:shd w:val="clear" w:color="auto" w:fill="FFFFFF"/>
        </w:rPr>
        <w:t xml:space="preserve">, </w:t>
      </w:r>
      <w:r w:rsidR="00EB3DD3" w:rsidRPr="001D78EC">
        <w:rPr>
          <w:rStyle w:val="normaltextrun"/>
          <w:rFonts w:ascii="Calibri" w:hAnsi="Calibri" w:cs="Calibri" w:hint="eastAsia"/>
          <w:color w:val="000000"/>
          <w:sz w:val="24"/>
          <w:szCs w:val="24"/>
          <w:shd w:val="clear" w:color="auto" w:fill="FFFFFF"/>
        </w:rPr>
        <w:t>13</w:t>
      </w:r>
      <w:r w:rsidR="00970C01" w:rsidRPr="001D78EC">
        <w:rPr>
          <w:rStyle w:val="normaltextrun"/>
          <w:rFonts w:ascii="Calibri" w:hAnsi="Calibri" w:cs="Calibri"/>
          <w:color w:val="000000"/>
          <w:sz w:val="24"/>
          <w:szCs w:val="24"/>
          <w:shd w:val="clear" w:color="auto" w:fill="FFFFFF"/>
        </w:rPr>
        <w:t xml:space="preserve"> novel SNP association</w:t>
      </w:r>
      <w:r w:rsidR="00970C01" w:rsidRPr="001D78EC">
        <w:rPr>
          <w:rStyle w:val="normaltextrun"/>
          <w:rFonts w:ascii="Calibri" w:hAnsi="Calibri" w:cs="Calibri"/>
          <w:color w:val="000000" w:themeColor="text1"/>
          <w:sz w:val="24"/>
          <w:szCs w:val="24"/>
          <w:shd w:val="clear" w:color="auto" w:fill="FFFFFF"/>
        </w:rPr>
        <w:t>s</w:t>
      </w:r>
      <w:r w:rsidR="00970C01" w:rsidRPr="001D78EC">
        <w:rPr>
          <w:rStyle w:val="normaltextrun"/>
          <w:rFonts w:ascii="Calibri" w:hAnsi="Calibri" w:cs="Calibri"/>
          <w:color w:val="000000"/>
          <w:sz w:val="24"/>
          <w:szCs w:val="24"/>
          <w:shd w:val="clear" w:color="auto" w:fill="FFFFFF"/>
        </w:rPr>
        <w:t xml:space="preserve">), </w:t>
      </w:r>
      <w:r w:rsidR="00EB3DD3" w:rsidRPr="001D78EC">
        <w:rPr>
          <w:rStyle w:val="normaltextrun"/>
          <w:rFonts w:ascii="Calibri" w:hAnsi="Calibri" w:cs="Calibri" w:hint="eastAsia"/>
          <w:color w:val="000000"/>
          <w:sz w:val="24"/>
          <w:szCs w:val="24"/>
          <w:shd w:val="clear" w:color="auto" w:fill="FFFFFF"/>
        </w:rPr>
        <w:t>MDD (14</w:t>
      </w:r>
      <w:r w:rsidR="006C61B8" w:rsidRPr="001D78EC">
        <w:rPr>
          <w:rStyle w:val="normaltextrun"/>
          <w:rFonts w:ascii="Calibri" w:hAnsi="Calibri" w:cs="Calibri" w:hint="eastAsia"/>
          <w:color w:val="000000"/>
          <w:sz w:val="24"/>
          <w:szCs w:val="24"/>
          <w:shd w:val="clear" w:color="auto" w:fill="FFFFFF"/>
        </w:rPr>
        <w:t>, 11 novel SNP associations</w:t>
      </w:r>
      <w:r w:rsidR="00EB3DD3" w:rsidRPr="001D78EC">
        <w:rPr>
          <w:rStyle w:val="normaltextrun"/>
          <w:rFonts w:ascii="Calibri" w:hAnsi="Calibri" w:cs="Calibri" w:hint="eastAsia"/>
          <w:color w:val="000000"/>
          <w:sz w:val="24"/>
          <w:szCs w:val="24"/>
          <w:shd w:val="clear" w:color="auto" w:fill="FFFFFF"/>
        </w:rPr>
        <w:t xml:space="preserve">), </w:t>
      </w:r>
      <w:r w:rsidR="00970C01" w:rsidRPr="001D78EC">
        <w:rPr>
          <w:rStyle w:val="normaltextrun"/>
          <w:rFonts w:ascii="Calibri" w:hAnsi="Calibri" w:cs="Calibri"/>
          <w:color w:val="000000"/>
          <w:sz w:val="24"/>
          <w:szCs w:val="24"/>
          <w:shd w:val="clear" w:color="auto" w:fill="FFFFFF"/>
        </w:rPr>
        <w:t>ADHD (1</w:t>
      </w:r>
      <w:r w:rsidR="006C61B8" w:rsidRPr="001D78EC">
        <w:rPr>
          <w:rStyle w:val="normaltextrun"/>
          <w:rFonts w:ascii="Calibri" w:hAnsi="Calibri" w:cs="Calibri" w:hint="eastAsia"/>
          <w:color w:val="000000"/>
          <w:sz w:val="24"/>
          <w:szCs w:val="24"/>
          <w:shd w:val="clear" w:color="auto" w:fill="FFFFFF"/>
        </w:rPr>
        <w:t>2</w:t>
      </w:r>
      <w:r w:rsidR="00970C01" w:rsidRPr="001D78EC">
        <w:rPr>
          <w:rStyle w:val="normaltextrun"/>
          <w:rFonts w:ascii="Calibri" w:hAnsi="Calibri" w:cs="Calibri"/>
          <w:color w:val="000000"/>
          <w:sz w:val="24"/>
          <w:szCs w:val="24"/>
          <w:shd w:val="clear" w:color="auto" w:fill="FFFFFF"/>
        </w:rPr>
        <w:t xml:space="preserve">, </w:t>
      </w:r>
      <w:r w:rsidR="006C61B8" w:rsidRPr="001D78EC">
        <w:rPr>
          <w:rStyle w:val="normaltextrun"/>
          <w:rFonts w:ascii="Calibri" w:hAnsi="Calibri" w:cs="Calibri" w:hint="eastAsia"/>
          <w:color w:val="000000"/>
          <w:sz w:val="24"/>
          <w:szCs w:val="24"/>
          <w:shd w:val="clear" w:color="auto" w:fill="FFFFFF"/>
        </w:rPr>
        <w:t>8</w:t>
      </w:r>
      <w:r w:rsidR="00970C01" w:rsidRPr="001D78EC">
        <w:rPr>
          <w:rStyle w:val="normaltextrun"/>
          <w:rFonts w:ascii="Calibri" w:hAnsi="Calibri" w:cs="Calibri"/>
          <w:color w:val="000000"/>
          <w:sz w:val="24"/>
          <w:szCs w:val="24"/>
          <w:shd w:val="clear" w:color="auto" w:fill="FFFFFF"/>
        </w:rPr>
        <w:t xml:space="preserve"> novel SNP associations), AN (</w:t>
      </w:r>
      <w:r w:rsidR="006C61B8" w:rsidRPr="001D78EC">
        <w:rPr>
          <w:rStyle w:val="normaltextrun"/>
          <w:rFonts w:ascii="Calibri" w:hAnsi="Calibri" w:cs="Calibri" w:hint="eastAsia"/>
          <w:color w:val="000000"/>
          <w:sz w:val="24"/>
          <w:szCs w:val="24"/>
          <w:shd w:val="clear" w:color="auto" w:fill="FFFFFF"/>
        </w:rPr>
        <w:t>10</w:t>
      </w:r>
      <w:r w:rsidR="00970C01" w:rsidRPr="001D78EC">
        <w:rPr>
          <w:rStyle w:val="normaltextrun"/>
          <w:rFonts w:ascii="Calibri" w:hAnsi="Calibri" w:cs="Calibri"/>
          <w:color w:val="000000"/>
          <w:sz w:val="24"/>
          <w:szCs w:val="24"/>
          <w:shd w:val="clear" w:color="auto" w:fill="FFFFFF"/>
        </w:rPr>
        <w:t xml:space="preserve">, </w:t>
      </w:r>
      <w:r w:rsidR="006C61B8" w:rsidRPr="001D78EC">
        <w:rPr>
          <w:rStyle w:val="normaltextrun"/>
          <w:rFonts w:ascii="Calibri" w:hAnsi="Calibri" w:cs="Calibri" w:hint="eastAsia"/>
          <w:color w:val="000000"/>
          <w:sz w:val="24"/>
          <w:szCs w:val="24"/>
          <w:shd w:val="clear" w:color="auto" w:fill="FFFFFF"/>
        </w:rPr>
        <w:t>8</w:t>
      </w:r>
      <w:r w:rsidR="00970C01" w:rsidRPr="001D78EC">
        <w:rPr>
          <w:rStyle w:val="normaltextrun"/>
          <w:rFonts w:ascii="Calibri" w:hAnsi="Calibri" w:cs="Calibri"/>
          <w:color w:val="000000"/>
          <w:sz w:val="24"/>
          <w:szCs w:val="24"/>
          <w:shd w:val="clear" w:color="auto" w:fill="FFFFFF"/>
        </w:rPr>
        <w:t xml:space="preserve"> novel SNP associations)</w:t>
      </w:r>
      <w:r w:rsidR="000749BD" w:rsidRPr="001D78EC">
        <w:rPr>
          <w:rStyle w:val="normaltextrun"/>
          <w:rFonts w:ascii="Calibri" w:hAnsi="Calibri" w:cs="Calibri" w:hint="eastAsia"/>
          <w:color w:val="000000"/>
          <w:sz w:val="24"/>
          <w:szCs w:val="24"/>
          <w:shd w:val="clear" w:color="auto" w:fill="FFFFFF"/>
        </w:rPr>
        <w:t xml:space="preserve">, </w:t>
      </w:r>
      <w:r w:rsidR="00CC0797" w:rsidRPr="001D78EC">
        <w:rPr>
          <w:rStyle w:val="normaltextrun"/>
          <w:rFonts w:ascii="Calibri" w:hAnsi="Calibri" w:cs="Calibri" w:hint="eastAsia"/>
          <w:color w:val="000000"/>
          <w:sz w:val="24"/>
          <w:szCs w:val="24"/>
          <w:shd w:val="clear" w:color="auto" w:fill="FFFFFF"/>
        </w:rPr>
        <w:t>ALCH</w:t>
      </w:r>
      <w:r w:rsidR="000749BD" w:rsidRPr="001D78EC">
        <w:rPr>
          <w:rStyle w:val="normaltextrun"/>
          <w:rFonts w:ascii="Calibri" w:hAnsi="Calibri" w:cs="Calibri" w:hint="eastAsia"/>
          <w:color w:val="000000"/>
          <w:sz w:val="24"/>
          <w:szCs w:val="24"/>
          <w:shd w:val="clear" w:color="auto" w:fill="FFFFFF"/>
        </w:rPr>
        <w:t xml:space="preserve"> (</w:t>
      </w:r>
      <w:r w:rsidR="00CC0797" w:rsidRPr="001D78EC">
        <w:rPr>
          <w:rStyle w:val="normaltextrun"/>
          <w:rFonts w:ascii="Calibri" w:hAnsi="Calibri" w:cs="Calibri" w:hint="eastAsia"/>
          <w:color w:val="000000"/>
          <w:sz w:val="24"/>
          <w:szCs w:val="24"/>
          <w:shd w:val="clear" w:color="auto" w:fill="FFFFFF"/>
        </w:rPr>
        <w:t>3</w:t>
      </w:r>
      <w:r w:rsidR="000749BD" w:rsidRPr="001D78EC">
        <w:rPr>
          <w:rStyle w:val="normaltextrun"/>
          <w:rFonts w:ascii="Calibri" w:hAnsi="Calibri" w:cs="Calibri" w:hint="eastAsia"/>
          <w:color w:val="000000"/>
          <w:sz w:val="24"/>
          <w:szCs w:val="24"/>
          <w:shd w:val="clear" w:color="auto" w:fill="FFFFFF"/>
        </w:rPr>
        <w:t xml:space="preserve">, </w:t>
      </w:r>
      <w:r w:rsidR="00CC0797" w:rsidRPr="001D78EC">
        <w:rPr>
          <w:rStyle w:val="normaltextrun"/>
          <w:rFonts w:ascii="Calibri" w:hAnsi="Calibri" w:cs="Calibri" w:hint="eastAsia"/>
          <w:color w:val="000000"/>
          <w:sz w:val="24"/>
          <w:szCs w:val="24"/>
          <w:shd w:val="clear" w:color="auto" w:fill="FFFFFF"/>
        </w:rPr>
        <w:t>1</w:t>
      </w:r>
      <w:r w:rsidR="000749BD" w:rsidRPr="001D78EC">
        <w:rPr>
          <w:rStyle w:val="normaltextrun"/>
          <w:rFonts w:ascii="Calibri" w:hAnsi="Calibri" w:cs="Calibri" w:hint="eastAsia"/>
          <w:color w:val="000000"/>
          <w:sz w:val="24"/>
          <w:szCs w:val="24"/>
          <w:shd w:val="clear" w:color="auto" w:fill="FFFFFF"/>
        </w:rPr>
        <w:t xml:space="preserve"> novel SNP associations)</w:t>
      </w:r>
      <w:r w:rsidR="00CC0797" w:rsidRPr="001D78EC">
        <w:rPr>
          <w:rStyle w:val="normaltextrun"/>
          <w:rFonts w:ascii="Calibri" w:hAnsi="Calibri" w:cs="Calibri" w:hint="eastAsia"/>
          <w:color w:val="000000"/>
          <w:sz w:val="24"/>
          <w:szCs w:val="24"/>
          <w:shd w:val="clear" w:color="auto" w:fill="FFFFFF"/>
        </w:rPr>
        <w:t xml:space="preserve"> </w:t>
      </w:r>
      <w:r w:rsidR="00970C01" w:rsidRPr="001D78EC">
        <w:rPr>
          <w:rStyle w:val="normaltextrun"/>
          <w:rFonts w:ascii="Calibri" w:hAnsi="Calibri" w:cs="Calibri"/>
          <w:color w:val="000000"/>
          <w:sz w:val="24"/>
          <w:szCs w:val="24"/>
          <w:shd w:val="clear" w:color="auto" w:fill="FFFFFF"/>
        </w:rPr>
        <w:t xml:space="preserve">and </w:t>
      </w:r>
      <w:r w:rsidR="00CC0797" w:rsidRPr="001D78EC">
        <w:rPr>
          <w:rStyle w:val="normaltextrun"/>
          <w:rFonts w:ascii="Calibri" w:hAnsi="Calibri" w:cs="Calibri" w:hint="eastAsia"/>
          <w:color w:val="000000" w:themeColor="text1"/>
          <w:sz w:val="24"/>
          <w:szCs w:val="24"/>
          <w:shd w:val="clear" w:color="auto" w:fill="FFFFFF"/>
        </w:rPr>
        <w:t>ASD</w:t>
      </w:r>
      <w:r w:rsidR="00970C01" w:rsidRPr="001D78EC">
        <w:rPr>
          <w:rStyle w:val="normaltextrun"/>
          <w:rFonts w:ascii="Calibri" w:hAnsi="Calibri" w:cs="Calibri"/>
          <w:color w:val="000000" w:themeColor="text1"/>
          <w:sz w:val="24"/>
          <w:szCs w:val="24"/>
          <w:shd w:val="clear" w:color="auto" w:fill="FFFFFF"/>
        </w:rPr>
        <w:t xml:space="preserve"> (</w:t>
      </w:r>
      <w:r w:rsidR="00970C01" w:rsidRPr="001D78EC">
        <w:rPr>
          <w:rStyle w:val="normaltextrun"/>
          <w:rFonts w:ascii="Calibri" w:hAnsi="Calibri" w:cs="Calibri"/>
          <w:color w:val="000000"/>
          <w:sz w:val="24"/>
          <w:szCs w:val="24"/>
          <w:shd w:val="clear" w:color="auto" w:fill="FFFFFF"/>
        </w:rPr>
        <w:t xml:space="preserve">2). Some of these </w:t>
      </w:r>
      <w:r w:rsidR="00C62398" w:rsidRPr="001D78EC">
        <w:rPr>
          <w:rStyle w:val="normaltextrun"/>
          <w:rFonts w:ascii="Calibri" w:hAnsi="Calibri" w:cs="Calibri" w:hint="eastAsia"/>
          <w:color w:val="000000"/>
          <w:sz w:val="24"/>
          <w:szCs w:val="24"/>
          <w:shd w:val="clear" w:color="auto" w:fill="FFFFFF"/>
        </w:rPr>
        <w:t xml:space="preserve">novel </w:t>
      </w:r>
      <w:r w:rsidR="00970C01" w:rsidRPr="001D78EC">
        <w:rPr>
          <w:rStyle w:val="normaltextrun"/>
          <w:rFonts w:ascii="Calibri" w:hAnsi="Calibri" w:cs="Calibri"/>
          <w:color w:val="000000"/>
          <w:sz w:val="24"/>
          <w:szCs w:val="24"/>
          <w:shd w:val="clear" w:color="auto" w:fill="FFFFFF"/>
        </w:rPr>
        <w:t xml:space="preserve">SNP associations had been uncovered by GWAS of psychiatric disorders other than the 11 included in our model, or by GWAS of other traits (not psychiatric disorders), while others had not been reported in the previous literature. </w:t>
      </w:r>
      <w:r w:rsidR="00D07324" w:rsidRPr="001D78EC">
        <w:rPr>
          <w:rStyle w:val="normaltextrun"/>
          <w:rFonts w:ascii="Calibri" w:hAnsi="Calibri" w:cs="Calibri"/>
          <w:color w:val="000000"/>
          <w:sz w:val="24"/>
          <w:szCs w:val="24"/>
          <w:shd w:val="clear" w:color="auto" w:fill="FFFFFF"/>
        </w:rPr>
        <w:t>F</w:t>
      </w:r>
      <w:r w:rsidR="00D07324" w:rsidRPr="001D78EC">
        <w:rPr>
          <w:rStyle w:val="normaltextrun"/>
          <w:rFonts w:ascii="Calibri" w:hAnsi="Calibri" w:cs="Calibri" w:hint="eastAsia"/>
          <w:color w:val="000000"/>
          <w:sz w:val="24"/>
          <w:szCs w:val="24"/>
          <w:shd w:val="clear" w:color="auto" w:fill="FFFFFF"/>
        </w:rPr>
        <w:t xml:space="preserve">or </w:t>
      </w:r>
      <w:r w:rsidR="00D07324" w:rsidRPr="001D78EC">
        <w:rPr>
          <w:rStyle w:val="normaltextrun"/>
          <w:rFonts w:ascii="Calibri" w:hAnsi="Calibri" w:cs="Calibri"/>
          <w:color w:val="000000"/>
          <w:sz w:val="24"/>
          <w:szCs w:val="24"/>
          <w:shd w:val="clear" w:color="auto" w:fill="FFFFFF"/>
        </w:rPr>
        <w:t>example</w:t>
      </w:r>
      <w:r w:rsidR="00D07324" w:rsidRPr="001D78EC">
        <w:rPr>
          <w:rStyle w:val="normaltextrun"/>
          <w:rFonts w:ascii="Calibri" w:hAnsi="Calibri" w:cs="Calibri" w:hint="eastAsia"/>
          <w:color w:val="000000"/>
          <w:sz w:val="24"/>
          <w:szCs w:val="24"/>
          <w:shd w:val="clear" w:color="auto" w:fill="FFFFFF"/>
        </w:rPr>
        <w:t>, f</w:t>
      </w:r>
      <w:r w:rsidR="00D07324" w:rsidRPr="001D78EC">
        <w:rPr>
          <w:rStyle w:val="normaltextrun"/>
          <w:rFonts w:ascii="Calibri" w:hAnsi="Calibri" w:cs="Calibri"/>
          <w:color w:val="000000"/>
          <w:sz w:val="24"/>
          <w:szCs w:val="24"/>
          <w:shd w:val="clear" w:color="auto" w:fill="FFFFFF"/>
        </w:rPr>
        <w:t xml:space="preserve">ocusing on schizophrenia, </w:t>
      </w:r>
      <w:r w:rsidR="00D07324" w:rsidRPr="001D78EC">
        <w:rPr>
          <w:rStyle w:val="normaltextrun"/>
          <w:rFonts w:ascii="Calibri" w:hAnsi="Calibri" w:cs="Calibri" w:hint="eastAsia"/>
          <w:color w:val="000000"/>
          <w:sz w:val="24"/>
          <w:szCs w:val="24"/>
          <w:shd w:val="clear" w:color="auto" w:fill="FFFFFF"/>
        </w:rPr>
        <w:t>7</w:t>
      </w:r>
      <w:r w:rsidR="00D07324" w:rsidRPr="001D78EC">
        <w:rPr>
          <w:rStyle w:val="normaltextrun"/>
          <w:rFonts w:ascii="Calibri" w:hAnsi="Calibri" w:cs="Calibri"/>
          <w:color w:val="000000"/>
          <w:sz w:val="24"/>
          <w:szCs w:val="24"/>
          <w:shd w:val="clear" w:color="auto" w:fill="FFFFFF"/>
        </w:rPr>
        <w:t xml:space="preserve"> out of the </w:t>
      </w:r>
      <w:r w:rsidR="00D07324" w:rsidRPr="001D78EC">
        <w:rPr>
          <w:rStyle w:val="normaltextrun"/>
          <w:rFonts w:ascii="Calibri" w:hAnsi="Calibri" w:cs="Calibri" w:hint="eastAsia"/>
          <w:color w:val="000000"/>
          <w:sz w:val="24"/>
          <w:szCs w:val="24"/>
          <w:shd w:val="clear" w:color="auto" w:fill="FFFFFF"/>
        </w:rPr>
        <w:t>27</w:t>
      </w:r>
      <w:r w:rsidR="00D07324" w:rsidRPr="001D78EC">
        <w:rPr>
          <w:rStyle w:val="normaltextrun"/>
          <w:rFonts w:ascii="Calibri" w:hAnsi="Calibri" w:cs="Calibri"/>
          <w:color w:val="000000"/>
          <w:sz w:val="24"/>
          <w:szCs w:val="24"/>
          <w:shd w:val="clear" w:color="auto" w:fill="FFFFFF"/>
        </w:rPr>
        <w:t xml:space="preserve"> novel SNP associations had been uncovered by previous genomic studies on schizophrenia</w:t>
      </w:r>
      <w:r w:rsidR="00D07324" w:rsidRPr="001D78EC">
        <w:rPr>
          <w:rStyle w:val="normaltextrun"/>
          <w:rFonts w:ascii="Calibri" w:hAnsi="Calibri" w:cs="Calibri" w:hint="eastAsia"/>
          <w:color w:val="000000"/>
          <w:sz w:val="24"/>
          <w:szCs w:val="24"/>
          <w:shd w:val="clear" w:color="auto" w:fill="FFFFFF"/>
        </w:rPr>
        <w:t xml:space="preserve"> </w:t>
      </w:r>
      <w:r w:rsidR="00D07324" w:rsidRPr="001D78EC">
        <w:rPr>
          <w:rStyle w:val="normaltextrun"/>
          <w:rFonts w:ascii="Calibri" w:hAnsi="Calibri" w:cs="Calibri"/>
          <w:color w:val="000000"/>
          <w:sz w:val="24"/>
          <w:szCs w:val="24"/>
          <w:shd w:val="clear" w:color="auto" w:fill="FFFFFF"/>
        </w:rPr>
        <w:fldChar w:fldCharType="begin">
          <w:fldData xml:space="preserve">PEVuZE5vdGU+PENpdGU+PEF1dGhvcj5Hb2VzPC9BdXRob3I+PFllYXI+MjAxNTwvWWVhcj48UmVj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</w:fldData>
        </w:fldChar>
      </w:r>
      <w:r w:rsidR="00C65938" w:rsidRPr="003F6327">
        <w:rPr>
          <w:rStyle w:val="normaltextrun"/>
          <w:rFonts w:ascii="Calibri" w:hAnsi="Calibri" w:cs="Calibri"/>
          <w:color w:val="000000"/>
          <w:sz w:val="24"/>
          <w:szCs w:val="24"/>
          <w:shd w:val="clear" w:color="auto" w:fill="FFFFFF"/>
        </w:rPr>
        <w:instrText xml:space="preserve"> ADDIN EN.CITE </w:instrText>
      </w:r>
      <w:r w:rsidR="00C65938" w:rsidRPr="003F6327">
        <w:rPr>
          <w:rStyle w:val="normaltextrun"/>
          <w:rFonts w:ascii="Calibri" w:hAnsi="Calibri" w:cs="Calibri"/>
          <w:color w:val="000000"/>
          <w:sz w:val="24"/>
          <w:szCs w:val="24"/>
          <w:shd w:val="clear" w:color="auto" w:fill="FFFFFF"/>
        </w:rPr>
        <w:fldChar w:fldCharType="begin">
          <w:fldData xml:space="preserve">PEVuZE5vdGU+PENpdGU+PEF1dGhvcj5Hb2VzPC9BdXRob3I+PFllYXI+MjAxNTwvWWVhcj48UmVj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</w:fldData>
        </w:fldChar>
      </w:r>
      <w:r w:rsidR="00C65938" w:rsidRPr="003F6327">
        <w:rPr>
          <w:rStyle w:val="normaltextrun"/>
          <w:rFonts w:ascii="Calibri" w:hAnsi="Calibri" w:cs="Calibri"/>
          <w:color w:val="000000"/>
          <w:sz w:val="24"/>
          <w:szCs w:val="24"/>
          <w:shd w:val="clear" w:color="auto" w:fill="FFFFFF"/>
        </w:rPr>
        <w:instrText xml:space="preserve"> ADDIN EN.CITE.DATA </w:instrText>
      </w:r>
      <w:r w:rsidR="00C65938" w:rsidRPr="003F6327">
        <w:rPr>
          <w:rStyle w:val="normaltextrun"/>
          <w:rFonts w:ascii="Calibri" w:hAnsi="Calibri" w:cs="Calibri"/>
          <w:color w:val="000000"/>
          <w:sz w:val="24"/>
          <w:szCs w:val="24"/>
          <w:shd w:val="clear" w:color="auto" w:fill="FFFFFF"/>
        </w:rPr>
      </w:r>
      <w:r w:rsidR="00C65938" w:rsidRPr="003F6327">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color w:val="000000"/>
          <w:sz w:val="24"/>
          <w:szCs w:val="24"/>
          <w:shd w:val="clear" w:color="auto" w:fill="FFFFFF"/>
        </w:rPr>
      </w:r>
      <w:r w:rsidR="00D07324" w:rsidRPr="001D78EC">
        <w:rPr>
          <w:rStyle w:val="normaltextrun"/>
          <w:rFonts w:ascii="Calibri" w:hAnsi="Calibri" w:cs="Calibri"/>
          <w:color w:val="000000"/>
          <w:sz w:val="24"/>
          <w:szCs w:val="24"/>
          <w:shd w:val="clear" w:color="auto" w:fill="FFFFFF"/>
        </w:rPr>
        <w:fldChar w:fldCharType="separate"/>
      </w:r>
      <w:r w:rsidR="00C65938" w:rsidRPr="001D78EC">
        <w:rPr>
          <w:rStyle w:val="normaltextrun"/>
          <w:rFonts w:ascii="Calibri" w:hAnsi="Calibri" w:cs="Calibri"/>
          <w:noProof/>
          <w:color w:val="000000"/>
          <w:sz w:val="24"/>
          <w:szCs w:val="24"/>
          <w:shd w:val="clear" w:color="auto" w:fill="FFFFFF"/>
          <w:vertAlign w:val="superscript"/>
        </w:rPr>
        <w:t>3-6</w:t>
      </w:r>
      <w:r w:rsidR="00D07324" w:rsidRPr="001D78EC">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color w:val="000000"/>
          <w:sz w:val="24"/>
          <w:szCs w:val="24"/>
          <w:shd w:val="clear" w:color="auto" w:fill="FFFFFF"/>
        </w:rPr>
        <w:t xml:space="preserve">, 6 had been reported as SNPs associated with physiological or psychological traits (i.e.; body mass index (BMI) </w:t>
      </w:r>
      <w:r w:rsidR="00D07324" w:rsidRPr="001D78EC">
        <w:rPr>
          <w:rStyle w:val="normaltextrun"/>
          <w:rFonts w:ascii="Calibri" w:hAnsi="Calibri" w:cs="Calibri"/>
          <w:color w:val="000000"/>
          <w:sz w:val="24"/>
          <w:szCs w:val="24"/>
          <w:shd w:val="clear" w:color="auto" w:fill="FFFFFF"/>
        </w:rPr>
        <w:fldChar w:fldCharType="begin">
          <w:fldData xml:space="preserve">PEVuZE5vdGU+PENpdGU+PEF1dGhvcj5DaHJpc3Rha291ZGk8L0F1dGhvcj48WWVhcj4yMDIyPC9Z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</w:fldData>
        </w:fldChar>
      </w:r>
      <w:r w:rsidR="00C65938" w:rsidRPr="001D78EC">
        <w:rPr>
          <w:rStyle w:val="normaltextrun"/>
          <w:rFonts w:ascii="Calibri" w:hAnsi="Calibri" w:cs="Calibri"/>
          <w:color w:val="000000"/>
          <w:sz w:val="24"/>
          <w:szCs w:val="24"/>
          <w:shd w:val="clear" w:color="auto" w:fill="FFFFFF"/>
        </w:rPr>
        <w:instrText xml:space="preserve"> ADDIN EN.CITE </w:instrText>
      </w:r>
      <w:r w:rsidR="00C65938" w:rsidRPr="001D78EC">
        <w:rPr>
          <w:rStyle w:val="normaltextrun"/>
          <w:rFonts w:ascii="Calibri" w:hAnsi="Calibri" w:cs="Calibri"/>
          <w:color w:val="000000"/>
          <w:sz w:val="24"/>
          <w:szCs w:val="24"/>
          <w:shd w:val="clear" w:color="auto" w:fill="FFFFFF"/>
        </w:rPr>
        <w:fldChar w:fldCharType="begin">
          <w:fldData xml:space="preserve">PEVuZE5vdGU+PENpdGU+PEF1dGhvcj5DaHJpc3Rha291ZGk8L0F1dGhvcj48WWVhcj4yMDIyPC9Z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</w:fldData>
        </w:fldChar>
      </w:r>
      <w:r w:rsidR="00C65938" w:rsidRPr="001D78EC">
        <w:rPr>
          <w:rStyle w:val="normaltextrun"/>
          <w:rFonts w:ascii="Calibri" w:hAnsi="Calibri" w:cs="Calibri"/>
          <w:color w:val="000000"/>
          <w:sz w:val="24"/>
          <w:szCs w:val="24"/>
          <w:shd w:val="clear" w:color="auto" w:fill="FFFFFF"/>
        </w:rPr>
        <w:instrText xml:space="preserve"> ADDIN EN.CITE.DATA </w:instrText>
      </w:r>
      <w:r w:rsidR="00C65938" w:rsidRPr="001D78EC">
        <w:rPr>
          <w:rStyle w:val="normaltextrun"/>
          <w:rFonts w:ascii="Calibri" w:hAnsi="Calibri" w:cs="Calibri"/>
          <w:color w:val="000000"/>
          <w:sz w:val="24"/>
          <w:szCs w:val="24"/>
          <w:shd w:val="clear" w:color="auto" w:fill="FFFFFF"/>
        </w:rPr>
      </w:r>
      <w:r w:rsidR="00C65938" w:rsidRPr="001D78EC">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color w:val="000000"/>
          <w:sz w:val="24"/>
          <w:szCs w:val="24"/>
          <w:shd w:val="clear" w:color="auto" w:fill="FFFFFF"/>
        </w:rPr>
      </w:r>
      <w:r w:rsidR="00D07324" w:rsidRPr="001D78EC">
        <w:rPr>
          <w:rStyle w:val="normaltextrun"/>
          <w:rFonts w:ascii="Calibri" w:hAnsi="Calibri" w:cs="Calibri"/>
          <w:color w:val="000000"/>
          <w:sz w:val="24"/>
          <w:szCs w:val="24"/>
          <w:shd w:val="clear" w:color="auto" w:fill="FFFFFF"/>
        </w:rPr>
        <w:fldChar w:fldCharType="separate"/>
      </w:r>
      <w:r w:rsidR="00C65938" w:rsidRPr="001D78EC">
        <w:rPr>
          <w:rStyle w:val="normaltextrun"/>
          <w:rFonts w:ascii="Calibri" w:hAnsi="Calibri" w:cs="Calibri"/>
          <w:noProof/>
          <w:color w:val="000000"/>
          <w:sz w:val="24"/>
          <w:szCs w:val="24"/>
          <w:shd w:val="clear" w:color="auto" w:fill="FFFFFF"/>
          <w:vertAlign w:val="superscript"/>
        </w:rPr>
        <w:t>7, 8</w:t>
      </w:r>
      <w:r w:rsidR="00D07324" w:rsidRPr="001D78EC">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hint="eastAsia"/>
          <w:color w:val="000000"/>
          <w:sz w:val="24"/>
          <w:szCs w:val="24"/>
          <w:shd w:val="clear" w:color="auto" w:fill="FFFFFF"/>
        </w:rPr>
        <w:t xml:space="preserve"> </w:t>
      </w:r>
      <w:r w:rsidR="00D07324" w:rsidRPr="001D78EC">
        <w:rPr>
          <w:rStyle w:val="normaltextrun"/>
          <w:rFonts w:ascii="Calibri" w:hAnsi="Calibri" w:cs="Calibri"/>
          <w:color w:val="000000"/>
          <w:sz w:val="24"/>
          <w:szCs w:val="24"/>
          <w:shd w:val="clear" w:color="auto" w:fill="FFFFFF"/>
        </w:rPr>
        <w:t>and intelligence</w:t>
      </w:r>
      <w:r w:rsidR="00D07324" w:rsidRPr="001D78EC">
        <w:rPr>
          <w:rStyle w:val="normaltextrun"/>
          <w:rFonts w:ascii="Calibri" w:hAnsi="Calibri" w:cs="Calibri" w:hint="eastAsia"/>
          <w:color w:val="000000"/>
          <w:sz w:val="24"/>
          <w:szCs w:val="24"/>
          <w:shd w:val="clear" w:color="auto" w:fill="FFFFFF"/>
        </w:rPr>
        <w:t xml:space="preserve"> </w:t>
      </w:r>
      <w:r w:rsidR="00D07324" w:rsidRPr="001D78EC">
        <w:rPr>
          <w:rStyle w:val="normaltextrun"/>
          <w:rFonts w:ascii="Calibri" w:hAnsi="Calibri" w:cs="Calibri"/>
          <w:color w:val="000000"/>
          <w:sz w:val="24"/>
          <w:szCs w:val="24"/>
          <w:shd w:val="clear" w:color="auto" w:fill="FFFFFF"/>
        </w:rPr>
        <w:fldChar w:fldCharType="begin">
          <w:fldData xml:space="preserve">PEVuZE5vdGU+PENpdGU+PEF1dGhvcj5IaWxsPC9BdXRob3I+PFllYXI+MjAxOTwvWWVhcj48UmVj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</w:fldData>
        </w:fldChar>
      </w:r>
      <w:r w:rsidR="00C65938" w:rsidRPr="001D78EC">
        <w:rPr>
          <w:rStyle w:val="normaltextrun"/>
          <w:rFonts w:ascii="Calibri" w:hAnsi="Calibri" w:cs="Calibri"/>
          <w:color w:val="000000"/>
          <w:sz w:val="24"/>
          <w:szCs w:val="24"/>
          <w:shd w:val="clear" w:color="auto" w:fill="FFFFFF"/>
        </w:rPr>
        <w:instrText xml:space="preserve"> ADDIN EN.CITE </w:instrText>
      </w:r>
      <w:r w:rsidR="00C65938" w:rsidRPr="001D78EC">
        <w:rPr>
          <w:rStyle w:val="normaltextrun"/>
          <w:rFonts w:ascii="Calibri" w:hAnsi="Calibri" w:cs="Calibri"/>
          <w:color w:val="000000"/>
          <w:sz w:val="24"/>
          <w:szCs w:val="24"/>
          <w:shd w:val="clear" w:color="auto" w:fill="FFFFFF"/>
        </w:rPr>
        <w:fldChar w:fldCharType="begin">
          <w:fldData xml:space="preserve">PEVuZE5vdGU+PENpdGU+PEF1dGhvcj5IaWxsPC9BdXRob3I+PFllYXI+MjAxOTwvWWVhcj48UmVj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</w:fldData>
        </w:fldChar>
      </w:r>
      <w:r w:rsidR="00C65938" w:rsidRPr="001D78EC">
        <w:rPr>
          <w:rStyle w:val="normaltextrun"/>
          <w:rFonts w:ascii="Calibri" w:hAnsi="Calibri" w:cs="Calibri"/>
          <w:color w:val="000000"/>
          <w:sz w:val="24"/>
          <w:szCs w:val="24"/>
          <w:shd w:val="clear" w:color="auto" w:fill="FFFFFF"/>
        </w:rPr>
        <w:instrText xml:space="preserve"> ADDIN EN.CITE.DATA </w:instrText>
      </w:r>
      <w:r w:rsidR="00C65938" w:rsidRPr="001D78EC">
        <w:rPr>
          <w:rStyle w:val="normaltextrun"/>
          <w:rFonts w:ascii="Calibri" w:hAnsi="Calibri" w:cs="Calibri"/>
          <w:color w:val="000000"/>
          <w:sz w:val="24"/>
          <w:szCs w:val="24"/>
          <w:shd w:val="clear" w:color="auto" w:fill="FFFFFF"/>
        </w:rPr>
      </w:r>
      <w:r w:rsidR="00C65938" w:rsidRPr="001D78EC">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color w:val="000000"/>
          <w:sz w:val="24"/>
          <w:szCs w:val="24"/>
          <w:shd w:val="clear" w:color="auto" w:fill="FFFFFF"/>
        </w:rPr>
      </w:r>
      <w:r w:rsidR="00D07324" w:rsidRPr="001D78EC">
        <w:rPr>
          <w:rStyle w:val="normaltextrun"/>
          <w:rFonts w:ascii="Calibri" w:hAnsi="Calibri" w:cs="Calibri"/>
          <w:color w:val="000000"/>
          <w:sz w:val="24"/>
          <w:szCs w:val="24"/>
          <w:shd w:val="clear" w:color="auto" w:fill="FFFFFF"/>
        </w:rPr>
        <w:fldChar w:fldCharType="separate"/>
      </w:r>
      <w:r w:rsidR="00C65938" w:rsidRPr="001D78EC">
        <w:rPr>
          <w:rStyle w:val="normaltextrun"/>
          <w:rFonts w:ascii="Calibri" w:hAnsi="Calibri" w:cs="Calibri"/>
          <w:noProof/>
          <w:color w:val="000000"/>
          <w:sz w:val="24"/>
          <w:szCs w:val="24"/>
          <w:shd w:val="clear" w:color="auto" w:fill="FFFFFF"/>
          <w:vertAlign w:val="superscript"/>
        </w:rPr>
        <w:t>9</w:t>
      </w:r>
      <w:r w:rsidR="00D07324" w:rsidRPr="001D78EC">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color w:val="000000"/>
          <w:sz w:val="24"/>
          <w:szCs w:val="24"/>
          <w:shd w:val="clear" w:color="auto" w:fill="FFFFFF"/>
        </w:rPr>
        <w:t xml:space="preserve">), and </w:t>
      </w:r>
      <w:r w:rsidR="00D07324" w:rsidRPr="001D78EC">
        <w:rPr>
          <w:rStyle w:val="normaltextrun"/>
          <w:rFonts w:ascii="Calibri" w:hAnsi="Calibri" w:cs="Calibri" w:hint="eastAsia"/>
          <w:color w:val="000000"/>
          <w:sz w:val="24"/>
          <w:szCs w:val="24"/>
          <w:shd w:val="clear" w:color="auto" w:fill="FFFFFF"/>
        </w:rPr>
        <w:t>14</w:t>
      </w:r>
      <w:r w:rsidR="00D07324" w:rsidRPr="001D78EC">
        <w:rPr>
          <w:rStyle w:val="normaltextrun"/>
          <w:rFonts w:ascii="Calibri" w:hAnsi="Calibri" w:cs="Calibri"/>
          <w:color w:val="000000"/>
          <w:sz w:val="24"/>
          <w:szCs w:val="24"/>
          <w:shd w:val="clear" w:color="auto" w:fill="FFFFFF"/>
        </w:rPr>
        <w:t xml:space="preserve"> SNP associations had not been reported in the extant literature</w:t>
      </w:r>
      <w:r w:rsidR="00D07324" w:rsidRPr="001D78EC">
        <w:rPr>
          <w:rStyle w:val="normaltextrun"/>
          <w:rFonts w:ascii="Calibri" w:hAnsi="Calibri" w:cs="Calibri" w:hint="eastAsia"/>
          <w:color w:val="000000"/>
          <w:sz w:val="24"/>
          <w:szCs w:val="24"/>
          <w:shd w:val="clear" w:color="auto" w:fill="FFFFFF"/>
        </w:rPr>
        <w:t>.</w:t>
      </w:r>
      <w:r w:rsidR="00D07324" w:rsidRPr="001D78EC">
        <w:rPr>
          <w:rStyle w:val="normaltextrun"/>
          <w:rFonts w:ascii="Calibri" w:hAnsi="Calibri" w:cs="Calibri"/>
          <w:color w:val="000000"/>
          <w:sz w:val="24"/>
          <w:szCs w:val="24"/>
          <w:shd w:val="clear" w:color="auto" w:fill="FFFFFF"/>
        </w:rPr>
        <w:t xml:space="preserve"> </w:t>
      </w:r>
      <w:r w:rsidR="006501C3" w:rsidRPr="001D78EC">
        <w:rPr>
          <w:rStyle w:val="normaltextrun"/>
          <w:rFonts w:ascii="Calibri" w:hAnsi="Calibri" w:cs="Calibri" w:hint="eastAsia"/>
          <w:color w:val="000000"/>
          <w:sz w:val="24"/>
          <w:szCs w:val="24"/>
          <w:shd w:val="clear" w:color="auto" w:fill="FFFFFF"/>
        </w:rPr>
        <w:t>Details regarding the n</w:t>
      </w:r>
      <w:r w:rsidR="006501C3" w:rsidRPr="001D78EC">
        <w:rPr>
          <w:rStyle w:val="normaltextrun"/>
          <w:rFonts w:ascii="Calibri" w:hAnsi="Calibri" w:cs="Calibri"/>
          <w:color w:val="000000"/>
          <w:sz w:val="24"/>
          <w:szCs w:val="24"/>
          <w:shd w:val="clear" w:color="auto" w:fill="FFFFFF"/>
        </w:rPr>
        <w:t>ovel SNP</w:t>
      </w:r>
      <w:r w:rsidR="006501C3" w:rsidRPr="001D78EC">
        <w:rPr>
          <w:rStyle w:val="normaltextrun"/>
          <w:rFonts w:ascii="Calibri" w:hAnsi="Calibri" w:cs="Calibri" w:hint="eastAsia"/>
          <w:color w:val="000000"/>
          <w:sz w:val="24"/>
          <w:szCs w:val="24"/>
          <w:shd w:val="clear" w:color="auto" w:fill="FFFFFF"/>
        </w:rPr>
        <w:t xml:space="preserve"> </w:t>
      </w:r>
      <w:r w:rsidR="006501C3" w:rsidRPr="001D78EC">
        <w:rPr>
          <w:rStyle w:val="normaltextrun"/>
          <w:rFonts w:ascii="Calibri" w:hAnsi="Calibri" w:cs="Calibri"/>
          <w:color w:val="000000"/>
          <w:sz w:val="24"/>
          <w:szCs w:val="24"/>
          <w:shd w:val="clear" w:color="auto" w:fill="FFFFFF"/>
        </w:rPr>
        <w:t xml:space="preserve">uncovered for the other </w:t>
      </w:r>
      <w:r w:rsidR="006501C3" w:rsidRPr="001D78EC">
        <w:rPr>
          <w:rStyle w:val="normaltextrun"/>
          <w:rFonts w:ascii="Calibri" w:hAnsi="Calibri" w:cs="Calibri" w:hint="eastAsia"/>
          <w:color w:val="000000"/>
          <w:sz w:val="24"/>
          <w:szCs w:val="24"/>
          <w:shd w:val="clear" w:color="auto" w:fill="FFFFFF"/>
        </w:rPr>
        <w:t>six</w:t>
      </w:r>
      <w:r w:rsidR="006501C3" w:rsidRPr="001D78EC">
        <w:rPr>
          <w:rStyle w:val="normaltextrun"/>
          <w:rFonts w:ascii="Calibri" w:hAnsi="Calibri" w:cs="Calibri"/>
          <w:color w:val="000000"/>
          <w:sz w:val="24"/>
          <w:szCs w:val="24"/>
          <w:shd w:val="clear" w:color="auto" w:fill="FFFFFF"/>
        </w:rPr>
        <w:t xml:space="preserve"> ‘non-p’ GWASs are </w:t>
      </w:r>
      <w:r w:rsidR="006501C3" w:rsidRPr="001D78EC">
        <w:rPr>
          <w:rStyle w:val="normaltextrun"/>
          <w:rFonts w:ascii="Calibri" w:hAnsi="Calibri" w:cs="Calibri" w:hint="eastAsia"/>
          <w:color w:val="000000"/>
          <w:sz w:val="24"/>
          <w:szCs w:val="24"/>
          <w:shd w:val="clear" w:color="auto" w:fill="FFFFFF"/>
        </w:rPr>
        <w:t xml:space="preserve">presented in </w:t>
      </w:r>
      <w:r w:rsidR="006501C3" w:rsidRPr="001D78EC">
        <w:rPr>
          <w:rStyle w:val="normaltextrun"/>
          <w:rFonts w:ascii="Calibri" w:hAnsi="Calibri" w:cs="Calibri"/>
          <w:color w:val="000000"/>
          <w:sz w:val="24"/>
          <w:szCs w:val="24"/>
          <w:shd w:val="clear" w:color="auto" w:fill="FFFFFF"/>
        </w:rPr>
        <w:t xml:space="preserve">the Supplementary Tables </w:t>
      </w:r>
      <w:r w:rsidR="00D14BCF" w:rsidRPr="001D78EC">
        <w:rPr>
          <w:rStyle w:val="normaltextrun"/>
          <w:rFonts w:ascii="Calibri" w:hAnsi="Calibri" w:cs="Calibri"/>
          <w:color w:val="000000"/>
          <w:sz w:val="24"/>
          <w:szCs w:val="24"/>
          <w:shd w:val="clear" w:color="auto" w:fill="FFFFFF"/>
        </w:rPr>
        <w:t>3</w:t>
      </w:r>
      <w:r w:rsidR="006501C3" w:rsidRPr="001D78EC">
        <w:rPr>
          <w:rStyle w:val="normaltextrun"/>
          <w:rFonts w:ascii="Calibri" w:hAnsi="Calibri" w:cs="Calibri"/>
          <w:color w:val="000000"/>
          <w:sz w:val="24"/>
          <w:szCs w:val="24"/>
          <w:shd w:val="clear" w:color="auto" w:fill="FFFFFF"/>
        </w:rPr>
        <w:t>-</w:t>
      </w:r>
      <w:r w:rsidR="00D14BCF" w:rsidRPr="001D78EC">
        <w:rPr>
          <w:rStyle w:val="normaltextrun"/>
          <w:rFonts w:ascii="Calibri" w:hAnsi="Calibri" w:cs="Calibri"/>
          <w:color w:val="000000"/>
          <w:sz w:val="24"/>
          <w:szCs w:val="24"/>
          <w:shd w:val="clear" w:color="auto" w:fill="FFFFFF"/>
        </w:rPr>
        <w:t>9</w:t>
      </w:r>
      <w:r w:rsidR="006501C3" w:rsidRPr="001D78EC">
        <w:rPr>
          <w:rStyle w:val="normaltextrun"/>
          <w:rFonts w:ascii="Calibri" w:hAnsi="Calibri" w:cs="Calibri"/>
          <w:color w:val="000000"/>
          <w:sz w:val="24"/>
          <w:szCs w:val="24"/>
          <w:shd w:val="clear" w:color="auto" w:fill="FFFFFF"/>
        </w:rPr>
        <w:t xml:space="preserve">. </w:t>
      </w:r>
    </w:p>
    <w:p w14:paraId="2F868F61" w14:textId="3988651D" w:rsidR="005E6D1A" w:rsidRPr="001D78EC" w:rsidRDefault="00726D3C" w:rsidP="00343D9E">
      <w:pPr>
        <w:spacing w:line="288" w:lineRule="auto"/>
        <w:rPr>
          <w:sz w:val="24"/>
          <w:szCs w:val="24"/>
          <w:highlight w:val="yellow"/>
        </w:rPr>
      </w:pPr>
      <w:r w:rsidRPr="001D78EC">
        <w:rPr>
          <w:sz w:val="24"/>
          <w:szCs w:val="24"/>
        </w:rPr>
        <w:t xml:space="preserve">We </w:t>
      </w:r>
      <w:r w:rsidRPr="001D78EC">
        <w:rPr>
          <w:rFonts w:hint="eastAsia"/>
          <w:sz w:val="24"/>
          <w:szCs w:val="24"/>
        </w:rPr>
        <w:t xml:space="preserve">also </w:t>
      </w:r>
      <w:r w:rsidRPr="001D78EC">
        <w:rPr>
          <w:sz w:val="24"/>
          <w:szCs w:val="24"/>
        </w:rPr>
        <w:t xml:space="preserve">used MAGMA </w:t>
      </w:r>
      <w:r w:rsidRPr="001D78EC">
        <w:rPr>
          <w:sz w:val="24"/>
          <w:szCs w:val="24"/>
        </w:rPr>
        <w:fldChar w:fldCharType="begin">
          <w:fldData xml:space="preserve">PEVuZE5vdGU+PENpdGU+PEF1dGhvcj5kZSBMZWV1dzwvQXV0aG9yPjxZZWFyPjIwMTU8L1llYXI+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==
</w:fldData>
        </w:fldChar>
      </w:r>
      <w:r w:rsidR="00C65938" w:rsidRPr="001D78EC">
        <w:rPr>
          <w:sz w:val="24"/>
          <w:szCs w:val="24"/>
        </w:rPr>
        <w:instrText xml:space="preserve"> ADDIN EN.CITE </w:instrText>
      </w:r>
      <w:r w:rsidR="00C65938" w:rsidRPr="001D78EC">
        <w:rPr>
          <w:sz w:val="24"/>
          <w:szCs w:val="24"/>
        </w:rPr>
        <w:fldChar w:fldCharType="begin">
          <w:fldData xml:space="preserve">PEVuZE5vdGU+PENpdGU+PEF1dGhvcj5kZSBMZWV1dzwvQXV0aG9yPjxZZWFyPjIwMTU8L1llYXI+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==
</w:fldData>
        </w:fldChar>
      </w:r>
      <w:r w:rsidR="00C65938" w:rsidRPr="001D78EC">
        <w:rPr>
          <w:sz w:val="24"/>
          <w:szCs w:val="24"/>
        </w:rPr>
        <w:instrText xml:space="preserve"> ADDIN EN.CITE.DATA </w:instrText>
      </w:r>
      <w:r w:rsidR="00C65938" w:rsidRPr="001D78EC">
        <w:rPr>
          <w:sz w:val="24"/>
          <w:szCs w:val="24"/>
        </w:rPr>
      </w:r>
      <w:r w:rsidR="00C65938" w:rsidRPr="001D78EC">
        <w:rPr>
          <w:sz w:val="24"/>
          <w:szCs w:val="24"/>
        </w:rPr>
        <w:fldChar w:fldCharType="end"/>
      </w:r>
      <w:r w:rsidRPr="001D78EC">
        <w:rPr>
          <w:sz w:val="24"/>
          <w:szCs w:val="24"/>
        </w:rPr>
      </w:r>
      <w:r w:rsidRPr="001D78EC">
        <w:rPr>
          <w:sz w:val="24"/>
          <w:szCs w:val="24"/>
        </w:rPr>
        <w:fldChar w:fldCharType="separate"/>
      </w:r>
      <w:r w:rsidR="00C65938" w:rsidRPr="001D78EC">
        <w:rPr>
          <w:noProof/>
          <w:sz w:val="24"/>
          <w:szCs w:val="24"/>
          <w:vertAlign w:val="superscript"/>
        </w:rPr>
        <w:t>10</w:t>
      </w:r>
      <w:r w:rsidRPr="001D78EC">
        <w:rPr>
          <w:sz w:val="24"/>
          <w:szCs w:val="24"/>
        </w:rPr>
        <w:fldChar w:fldCharType="end"/>
      </w:r>
      <w:r w:rsidR="0066086C" w:rsidRPr="001D78EC">
        <w:rPr>
          <w:rFonts w:hint="eastAsia"/>
          <w:sz w:val="24"/>
          <w:szCs w:val="24"/>
        </w:rPr>
        <w:t xml:space="preserve"> in FUMA</w:t>
      </w:r>
      <w:r w:rsidRPr="001D78EC">
        <w:rPr>
          <w:sz w:val="24"/>
          <w:szCs w:val="24"/>
        </w:rPr>
        <w:t xml:space="preserve"> to evaluate the genetic effects of the 11 non-p GWASs</w:t>
      </w:r>
      <w:r w:rsidR="008437E8" w:rsidRPr="001D78EC">
        <w:rPr>
          <w:rFonts w:hint="eastAsia"/>
          <w:sz w:val="24"/>
          <w:szCs w:val="24"/>
        </w:rPr>
        <w:t xml:space="preserve"> </w:t>
      </w:r>
      <w:r w:rsidR="008437E8" w:rsidRPr="001D78EC">
        <w:rPr>
          <w:sz w:val="24"/>
          <w:szCs w:val="24"/>
        </w:rPr>
        <w:t>(</w:t>
      </w:r>
      <w:r w:rsidR="008437E8" w:rsidRPr="001D78EC">
        <w:rPr>
          <w:rFonts w:hint="eastAsia"/>
          <w:sz w:val="24"/>
          <w:szCs w:val="24"/>
        </w:rPr>
        <w:t xml:space="preserve">see </w:t>
      </w:r>
      <w:r w:rsidR="008437E8" w:rsidRPr="001D78EC">
        <w:rPr>
          <w:sz w:val="24"/>
          <w:szCs w:val="24"/>
        </w:rPr>
        <w:t>Methods)</w:t>
      </w:r>
      <w:r w:rsidR="00DE0829" w:rsidRPr="001D78EC">
        <w:rPr>
          <w:rFonts w:hint="eastAsia"/>
          <w:sz w:val="24"/>
          <w:szCs w:val="24"/>
        </w:rPr>
        <w:t xml:space="preserve">. The </w:t>
      </w:r>
      <w:r w:rsidR="004C3A07" w:rsidRPr="001D78EC">
        <w:rPr>
          <w:rFonts w:hint="eastAsia"/>
          <w:sz w:val="24"/>
          <w:szCs w:val="24"/>
        </w:rPr>
        <w:t>gene</w:t>
      </w:r>
      <w:r w:rsidR="000C5EA7" w:rsidRPr="001D78EC">
        <w:rPr>
          <w:rFonts w:hint="eastAsia"/>
          <w:sz w:val="24"/>
          <w:szCs w:val="24"/>
        </w:rPr>
        <w:t>-</w:t>
      </w:r>
      <w:r w:rsidR="004C3A07" w:rsidRPr="001D78EC">
        <w:rPr>
          <w:rFonts w:hint="eastAsia"/>
          <w:sz w:val="24"/>
          <w:szCs w:val="24"/>
        </w:rPr>
        <w:t>level and</w:t>
      </w:r>
      <w:r w:rsidRPr="001D78EC">
        <w:rPr>
          <w:sz w:val="24"/>
          <w:szCs w:val="24"/>
        </w:rPr>
        <w:t xml:space="preserve"> gene-set analyses </w:t>
      </w:r>
      <w:r w:rsidR="00DE0829" w:rsidRPr="001D78EC">
        <w:rPr>
          <w:rFonts w:hint="eastAsia"/>
          <w:sz w:val="24"/>
          <w:szCs w:val="24"/>
        </w:rPr>
        <w:t xml:space="preserve">were performed </w:t>
      </w:r>
      <w:r w:rsidRPr="001D78EC">
        <w:rPr>
          <w:sz w:val="24"/>
          <w:szCs w:val="24"/>
        </w:rPr>
        <w:t>to identify biological pathways linked to genes associated with each major psychiatric disorder before and after accounting for p, and to analyse tissue type enrichment.</w:t>
      </w:r>
      <w:r w:rsidR="004D6735" w:rsidRPr="001D78EC">
        <w:rPr>
          <w:sz w:val="24"/>
          <w:szCs w:val="24"/>
        </w:rPr>
        <w:t xml:space="preserve"> </w:t>
      </w:r>
      <w:r w:rsidR="00BC3B3A" w:rsidRPr="001D78EC">
        <w:rPr>
          <w:rFonts w:eastAsia="Times New Roman"/>
          <w:color w:val="000000" w:themeColor="text1"/>
          <w:sz w:val="24"/>
          <w:szCs w:val="24"/>
        </w:rPr>
        <w:t>The method is briefly described in the main manuscript and additional details can be found in Watanabe et al. (2017)</w:t>
      </w:r>
      <w:r w:rsidRPr="001D78EC">
        <w:rPr>
          <w:rFonts w:eastAsia="Times New Roman"/>
          <w:color w:val="000000" w:themeColor="text1"/>
          <w:sz w:val="24"/>
          <w:szCs w:val="24"/>
        </w:rPr>
        <w:fldChar w:fldCharType="begin"/>
      </w:r>
      <w:r w:rsidR="00C65938" w:rsidRPr="001D78EC">
        <w:rPr>
          <w:rFonts w:eastAsia="Times New Roman"/>
          <w:color w:val="000000" w:themeColor="text1"/>
          <w:sz w:val="24"/>
          <w:szCs w:val="24"/>
        </w:rPr>
        <w:instrText xml:space="preserve"> ADDIN EN.CITE &lt;EndNote&gt;&lt;Cite&gt;&lt;Author&gt;!!! INVALID CITATION !!! &lt;/Author&gt;&lt;RecNum&gt;0&lt;/RecNum&gt;&lt;DisplayText&gt;&lt;style face="superscript"&gt;11&lt;/style&gt;&lt;/DisplayText&gt;&lt;record&gt;&lt;dates&gt;&lt;year&gt;!!! INVALID CITATION !!! &lt;/year&gt;&lt;/dates&gt;&lt;/record&gt;&lt;/Cite&gt;&lt;/EndNote&gt;</w:instrText>
      </w:r>
      <w:r w:rsidRPr="001D78EC">
        <w:rPr>
          <w:rFonts w:eastAsia="Times New Roman"/>
          <w:color w:val="000000" w:themeColor="text1"/>
          <w:sz w:val="24"/>
          <w:szCs w:val="24"/>
        </w:rPr>
        <w:fldChar w:fldCharType="separate"/>
      </w:r>
      <w:r w:rsidR="00C65938" w:rsidRPr="001D78EC">
        <w:rPr>
          <w:rFonts w:eastAsia="Times New Roman"/>
          <w:noProof/>
          <w:color w:val="000000" w:themeColor="text1"/>
          <w:sz w:val="24"/>
          <w:szCs w:val="24"/>
          <w:vertAlign w:val="superscript"/>
        </w:rPr>
        <w:t>11</w:t>
      </w:r>
      <w:r w:rsidRPr="001D78EC">
        <w:rPr>
          <w:rFonts w:eastAsia="Times New Roman"/>
          <w:color w:val="000000" w:themeColor="text1"/>
          <w:sz w:val="24"/>
          <w:szCs w:val="24"/>
        </w:rPr>
        <w:fldChar w:fldCharType="end"/>
      </w:r>
      <w:r w:rsidR="00BC3B3A" w:rsidRPr="001D78EC">
        <w:rPr>
          <w:rFonts w:eastAsia="Times New Roman"/>
          <w:color w:val="000000" w:themeColor="text1"/>
          <w:sz w:val="24"/>
          <w:szCs w:val="24"/>
        </w:rPr>
        <w:t xml:space="preserve"> and Watanabe et al (2019) </w:t>
      </w:r>
      <w:r w:rsidRPr="001D78EC">
        <w:rPr>
          <w:rFonts w:eastAsia="Times New Roman"/>
          <w:color w:val="000000" w:themeColor="text1"/>
          <w:sz w:val="24"/>
          <w:szCs w:val="24"/>
        </w:rPr>
        <w:fldChar w:fldCharType="begin"/>
      </w:r>
      <w:r w:rsidR="00C65938" w:rsidRPr="001D78EC">
        <w:rPr>
          <w:rFonts w:eastAsia="Times New Roman"/>
          <w:color w:val="000000" w:themeColor="text1"/>
          <w:sz w:val="24"/>
          <w:szCs w:val="24"/>
        </w:rPr>
        <w:instrText xml:space="preserve"> ADDIN EN.CITE &lt;EndNote&gt;&lt;Cite&gt;&lt;Author&gt;!!! INVALID CITATION !!! &lt;/Author&gt;&lt;RecNum&gt;0&lt;/RecNum&gt;&lt;DisplayText&gt;&lt;style face="superscript"&gt;11&lt;/style&gt;&lt;/DisplayText&gt;&lt;record&gt;&lt;dates&gt;&lt;year&gt;!!! INVALID CITATION !!! &lt;/year&gt;&lt;/dates&gt;&lt;/record&gt;&lt;/Cite&gt;&lt;/EndNote&gt;</w:instrText>
      </w:r>
      <w:r w:rsidRPr="001D78EC">
        <w:rPr>
          <w:rFonts w:eastAsia="Times New Roman"/>
          <w:color w:val="000000" w:themeColor="text1"/>
          <w:sz w:val="24"/>
          <w:szCs w:val="24"/>
        </w:rPr>
        <w:fldChar w:fldCharType="separate"/>
      </w:r>
      <w:r w:rsidR="00C65938" w:rsidRPr="001D78EC">
        <w:rPr>
          <w:rFonts w:eastAsia="Times New Roman"/>
          <w:noProof/>
          <w:color w:val="000000" w:themeColor="text1"/>
          <w:sz w:val="24"/>
          <w:szCs w:val="24"/>
          <w:vertAlign w:val="superscript"/>
        </w:rPr>
        <w:t>11</w:t>
      </w:r>
      <w:r w:rsidRPr="001D78EC">
        <w:rPr>
          <w:rFonts w:eastAsia="Times New Roman"/>
          <w:color w:val="000000" w:themeColor="text1"/>
          <w:sz w:val="24"/>
          <w:szCs w:val="24"/>
        </w:rPr>
        <w:fldChar w:fldCharType="end"/>
      </w:r>
      <w:r w:rsidR="00BC3B3A" w:rsidRPr="001D78EC">
        <w:rPr>
          <w:rFonts w:eastAsia="Times New Roman"/>
          <w:color w:val="000000" w:themeColor="text1"/>
          <w:sz w:val="24"/>
          <w:szCs w:val="24"/>
        </w:rPr>
        <w:t xml:space="preserve">. </w:t>
      </w:r>
      <w:r w:rsidR="007C1A20" w:rsidRPr="001D78EC">
        <w:rPr>
          <w:rFonts w:eastAsia="Times New Roman"/>
          <w:color w:val="000000" w:themeColor="text1"/>
          <w:sz w:val="24"/>
          <w:szCs w:val="24"/>
        </w:rPr>
        <w:t xml:space="preserve">All results reported are Bonferroni's corrected </w:t>
      </w:r>
      <w:r w:rsidR="007C1A20" w:rsidRPr="001D78EC">
        <w:rPr>
          <w:rFonts w:eastAsia="Times New Roman"/>
          <w:sz w:val="24"/>
          <w:szCs w:val="24"/>
        </w:rPr>
        <w:t xml:space="preserve">to reduce multiple comparison problems. </w:t>
      </w:r>
      <w:r w:rsidR="00F222B0" w:rsidRPr="001D78EC">
        <w:rPr>
          <w:sz w:val="24"/>
          <w:szCs w:val="24"/>
        </w:rPr>
        <w:t xml:space="preserve">We found that after accounting for transdiagnostic genetic effects, 316 genes were associated with SCZ, </w:t>
      </w:r>
      <w:r w:rsidR="1222E4DB" w:rsidRPr="001D78EC">
        <w:rPr>
          <w:sz w:val="24"/>
          <w:szCs w:val="24"/>
        </w:rPr>
        <w:t>63</w:t>
      </w:r>
      <w:r w:rsidR="00F222B0" w:rsidRPr="001D78EC">
        <w:rPr>
          <w:sz w:val="24"/>
          <w:szCs w:val="24"/>
        </w:rPr>
        <w:t xml:space="preserve"> genes were associated with BIP, </w:t>
      </w:r>
      <w:r w:rsidR="488CA671" w:rsidRPr="001D78EC">
        <w:rPr>
          <w:sz w:val="24"/>
          <w:szCs w:val="24"/>
        </w:rPr>
        <w:t>44 with MDD, 29</w:t>
      </w:r>
      <w:r w:rsidR="00F222B0" w:rsidRPr="001D78EC">
        <w:rPr>
          <w:sz w:val="24"/>
          <w:szCs w:val="24"/>
        </w:rPr>
        <w:t xml:space="preserve"> with ADHD, </w:t>
      </w:r>
      <w:r w:rsidR="48373DF9" w:rsidRPr="001D78EC">
        <w:rPr>
          <w:sz w:val="24"/>
          <w:szCs w:val="24"/>
        </w:rPr>
        <w:t>37</w:t>
      </w:r>
      <w:r w:rsidR="00F222B0" w:rsidRPr="001D78EC">
        <w:rPr>
          <w:sz w:val="24"/>
          <w:szCs w:val="24"/>
        </w:rPr>
        <w:t xml:space="preserve"> with AN</w:t>
      </w:r>
      <w:r w:rsidR="6B8FACF4" w:rsidRPr="001D78EC">
        <w:rPr>
          <w:sz w:val="24"/>
          <w:szCs w:val="24"/>
        </w:rPr>
        <w:t xml:space="preserve">, 5 </w:t>
      </w:r>
      <w:r w:rsidR="00F222B0" w:rsidRPr="001D78EC">
        <w:rPr>
          <w:sz w:val="24"/>
          <w:szCs w:val="24"/>
        </w:rPr>
        <w:t xml:space="preserve">with </w:t>
      </w:r>
      <w:r w:rsidR="6B8FACF4" w:rsidRPr="001D78EC">
        <w:rPr>
          <w:sz w:val="24"/>
          <w:szCs w:val="24"/>
        </w:rPr>
        <w:t>ASD,</w:t>
      </w:r>
      <w:r w:rsidR="6BE34F04" w:rsidRPr="001D78EC">
        <w:rPr>
          <w:sz w:val="24"/>
          <w:szCs w:val="24"/>
        </w:rPr>
        <w:t xml:space="preserve"> </w:t>
      </w:r>
      <w:r w:rsidR="00F222B0" w:rsidRPr="001D78EC">
        <w:rPr>
          <w:sz w:val="24"/>
          <w:szCs w:val="24"/>
        </w:rPr>
        <w:t>and 1 with ALCH. Only SCZ</w:t>
      </w:r>
      <w:r w:rsidR="441C7E9E" w:rsidRPr="001D78EC">
        <w:rPr>
          <w:sz w:val="24"/>
          <w:szCs w:val="24"/>
        </w:rPr>
        <w:t>,</w:t>
      </w:r>
      <w:r w:rsidR="5B378793" w:rsidRPr="001D78EC">
        <w:rPr>
          <w:sz w:val="24"/>
          <w:szCs w:val="24"/>
        </w:rPr>
        <w:t xml:space="preserve"> </w:t>
      </w:r>
      <w:r w:rsidR="00F222B0" w:rsidRPr="001D78EC">
        <w:rPr>
          <w:sz w:val="24"/>
          <w:szCs w:val="24"/>
        </w:rPr>
        <w:t>BIP</w:t>
      </w:r>
      <w:r w:rsidR="3622FC9D" w:rsidRPr="001D78EC">
        <w:rPr>
          <w:sz w:val="24"/>
          <w:szCs w:val="24"/>
        </w:rPr>
        <w:t xml:space="preserve"> and MDD</w:t>
      </w:r>
      <w:r w:rsidR="00F222B0" w:rsidRPr="001D78EC">
        <w:rPr>
          <w:sz w:val="24"/>
          <w:szCs w:val="24"/>
        </w:rPr>
        <w:t xml:space="preserve"> showed significant enriched gene sets after accounting for p. SCZ non-p was associated with enrichment in six gene-sets related to neuron system (Supplementary Table 1</w:t>
      </w:r>
      <w:r w:rsidR="0024641A" w:rsidRPr="001D78EC">
        <w:rPr>
          <w:sz w:val="24"/>
          <w:szCs w:val="24"/>
        </w:rPr>
        <w:t>1</w:t>
      </w:r>
      <w:r w:rsidR="00F222B0" w:rsidRPr="001D78EC">
        <w:rPr>
          <w:sz w:val="24"/>
          <w:szCs w:val="24"/>
        </w:rPr>
        <w:t xml:space="preserve">). </w:t>
      </w:r>
      <w:r w:rsidR="51C000AF" w:rsidRPr="001D78EC">
        <w:rPr>
          <w:sz w:val="24"/>
          <w:szCs w:val="24"/>
        </w:rPr>
        <w:t xml:space="preserve">MDD non-p was significantly associated with enrichment in 1 gene-set related to </w:t>
      </w:r>
      <w:proofErr w:type="spellStart"/>
      <w:r w:rsidR="6BAEC99E" w:rsidRPr="001D78EC">
        <w:rPr>
          <w:sz w:val="24"/>
          <w:szCs w:val="24"/>
        </w:rPr>
        <w:t>subpallium</w:t>
      </w:r>
      <w:proofErr w:type="spellEnd"/>
      <w:r w:rsidR="6BAEC99E" w:rsidRPr="001D78EC">
        <w:rPr>
          <w:sz w:val="24"/>
          <w:szCs w:val="24"/>
        </w:rPr>
        <w:t xml:space="preserve"> development</w:t>
      </w:r>
      <w:r w:rsidR="31EFDF2E" w:rsidRPr="001D78EC">
        <w:rPr>
          <w:sz w:val="24"/>
          <w:szCs w:val="24"/>
        </w:rPr>
        <w:t xml:space="preserve"> (Supplementary Table 1</w:t>
      </w:r>
      <w:r w:rsidR="0024641A" w:rsidRPr="001D78EC">
        <w:rPr>
          <w:sz w:val="24"/>
          <w:szCs w:val="24"/>
        </w:rPr>
        <w:t>5</w:t>
      </w:r>
      <w:r w:rsidR="31EFDF2E" w:rsidRPr="001D78EC">
        <w:rPr>
          <w:sz w:val="24"/>
          <w:szCs w:val="24"/>
        </w:rPr>
        <w:t>)</w:t>
      </w:r>
      <w:r w:rsidR="6BAEC99E" w:rsidRPr="001D78EC">
        <w:rPr>
          <w:sz w:val="24"/>
          <w:szCs w:val="24"/>
        </w:rPr>
        <w:t xml:space="preserve">. </w:t>
      </w:r>
      <w:r w:rsidR="257B6311" w:rsidRPr="001D78EC">
        <w:rPr>
          <w:sz w:val="24"/>
          <w:szCs w:val="24"/>
        </w:rPr>
        <w:t>BIP non-p</w:t>
      </w:r>
      <w:r w:rsidR="257B6311" w:rsidRPr="001D78EC">
        <w:rPr>
          <w:i/>
          <w:sz w:val="24"/>
          <w:szCs w:val="24"/>
        </w:rPr>
        <w:t xml:space="preserve"> </w:t>
      </w:r>
      <w:r w:rsidR="257B6311" w:rsidRPr="001D78EC">
        <w:rPr>
          <w:sz w:val="24"/>
          <w:szCs w:val="24"/>
        </w:rPr>
        <w:t>was significantly associated with enrichment in 1 gene-set (Supplementary Table 1</w:t>
      </w:r>
      <w:r w:rsidR="0024641A" w:rsidRPr="001D78EC">
        <w:rPr>
          <w:sz w:val="24"/>
          <w:szCs w:val="24"/>
        </w:rPr>
        <w:t>3</w:t>
      </w:r>
      <w:r w:rsidR="257B6311" w:rsidRPr="001D78EC">
        <w:rPr>
          <w:sz w:val="24"/>
          <w:szCs w:val="24"/>
        </w:rPr>
        <w:t xml:space="preserve">). </w:t>
      </w:r>
      <w:r w:rsidR="004D6735" w:rsidRPr="001D78EC">
        <w:rPr>
          <w:sz w:val="24"/>
          <w:szCs w:val="24"/>
        </w:rPr>
        <w:t xml:space="preserve">The full results are reported in the Supplementary Tables </w:t>
      </w:r>
      <w:r w:rsidR="0024641A" w:rsidRPr="001D78EC">
        <w:rPr>
          <w:sz w:val="24"/>
          <w:szCs w:val="24"/>
        </w:rPr>
        <w:t>10</w:t>
      </w:r>
      <w:r w:rsidR="004D6735" w:rsidRPr="001D78EC">
        <w:rPr>
          <w:sz w:val="24"/>
          <w:szCs w:val="24"/>
        </w:rPr>
        <w:t>-1</w:t>
      </w:r>
      <w:r w:rsidR="0024641A" w:rsidRPr="001D78EC">
        <w:rPr>
          <w:sz w:val="24"/>
          <w:szCs w:val="24"/>
        </w:rPr>
        <w:t>9</w:t>
      </w:r>
      <w:r w:rsidR="004D6735" w:rsidRPr="001D78EC">
        <w:rPr>
          <w:sz w:val="24"/>
          <w:szCs w:val="24"/>
        </w:rPr>
        <w:t>.</w:t>
      </w:r>
    </w:p>
    <w:p w14:paraId="7BAE8F4C" w14:textId="29140C2F" w:rsidR="00E37C1B" w:rsidRPr="001D78EC" w:rsidRDefault="00A564FE" w:rsidP="00343D9E">
      <w:pPr>
        <w:spacing w:line="288" w:lineRule="auto"/>
        <w:rPr>
          <w:sz w:val="24"/>
          <w:szCs w:val="24"/>
        </w:rPr>
      </w:pPr>
      <w:r w:rsidRPr="001D78EC">
        <w:rPr>
          <w:sz w:val="24"/>
          <w:szCs w:val="24"/>
        </w:rPr>
        <w:t>We tested whether common variants in genes specifically expressed in 53 Genotype-Tissue Expression (</w:t>
      </w:r>
      <w:proofErr w:type="spellStart"/>
      <w:r w:rsidRPr="001D78EC">
        <w:rPr>
          <w:sz w:val="24"/>
          <w:szCs w:val="24"/>
        </w:rPr>
        <w:t>GTEx</w:t>
      </w:r>
      <w:proofErr w:type="spellEnd"/>
      <w:r w:rsidRPr="001D78EC">
        <w:rPr>
          <w:sz w:val="24"/>
          <w:szCs w:val="24"/>
        </w:rPr>
        <w:t xml:space="preserve">) tissues were enriched in their effects on psychiatric disorders (SCZ, BIP, </w:t>
      </w:r>
      <w:r w:rsidR="00B77BC5" w:rsidRPr="001D78EC">
        <w:rPr>
          <w:sz w:val="24"/>
          <w:szCs w:val="24"/>
        </w:rPr>
        <w:t xml:space="preserve">MDD, </w:t>
      </w:r>
      <w:r w:rsidRPr="001D78EC">
        <w:rPr>
          <w:sz w:val="24"/>
          <w:szCs w:val="24"/>
        </w:rPr>
        <w:t>ADHD, ALCH,</w:t>
      </w:r>
      <w:r w:rsidR="00B77BC5" w:rsidRPr="001D78EC">
        <w:rPr>
          <w:sz w:val="24"/>
          <w:szCs w:val="24"/>
        </w:rPr>
        <w:t xml:space="preserve"> ASD,</w:t>
      </w:r>
      <w:r w:rsidRPr="001D78EC">
        <w:rPr>
          <w:sz w:val="24"/>
          <w:szCs w:val="24"/>
        </w:rPr>
        <w:t xml:space="preserve"> AN) after accounting for transdiagnostic effects</w:t>
      </w:r>
      <w:r w:rsidR="002A1256" w:rsidRPr="001D78EC">
        <w:rPr>
          <w:sz w:val="24"/>
          <w:szCs w:val="24"/>
        </w:rPr>
        <w:t xml:space="preserve"> (See Method</w:t>
      </w:r>
      <w:r w:rsidR="00360007" w:rsidRPr="001D78EC">
        <w:rPr>
          <w:sz w:val="24"/>
          <w:szCs w:val="24"/>
        </w:rPr>
        <w:t>s</w:t>
      </w:r>
      <w:r w:rsidR="002A1256" w:rsidRPr="001D78EC">
        <w:rPr>
          <w:sz w:val="24"/>
          <w:szCs w:val="24"/>
        </w:rPr>
        <w:t>)</w:t>
      </w:r>
      <w:r w:rsidRPr="001D78EC">
        <w:rPr>
          <w:sz w:val="24"/>
          <w:szCs w:val="24"/>
        </w:rPr>
        <w:t xml:space="preserve">. Genes predominantly expressed in the brain cortex and other brain-specific tissues were enriched in </w:t>
      </w:r>
      <w:r w:rsidR="00373059" w:rsidRPr="001D78EC">
        <w:rPr>
          <w:sz w:val="24"/>
          <w:szCs w:val="24"/>
        </w:rPr>
        <w:t xml:space="preserve">MDD, </w:t>
      </w:r>
      <w:r w:rsidR="00C82013" w:rsidRPr="001D78EC">
        <w:rPr>
          <w:sz w:val="24"/>
          <w:szCs w:val="24"/>
        </w:rPr>
        <w:t xml:space="preserve">BIP, </w:t>
      </w:r>
      <w:r w:rsidR="0058449D" w:rsidRPr="001D78EC">
        <w:rPr>
          <w:sz w:val="24"/>
          <w:szCs w:val="24"/>
        </w:rPr>
        <w:t xml:space="preserve">SCZ, </w:t>
      </w:r>
      <w:r w:rsidR="00ED2772" w:rsidRPr="001D78EC">
        <w:rPr>
          <w:sz w:val="24"/>
          <w:szCs w:val="24"/>
        </w:rPr>
        <w:t xml:space="preserve">ADHD, </w:t>
      </w:r>
      <w:r w:rsidR="00587FD9" w:rsidRPr="001D78EC">
        <w:rPr>
          <w:sz w:val="24"/>
          <w:szCs w:val="24"/>
        </w:rPr>
        <w:t>ASD</w:t>
      </w:r>
      <w:r w:rsidR="00CF60D7" w:rsidRPr="001D78EC">
        <w:rPr>
          <w:sz w:val="24"/>
          <w:szCs w:val="24"/>
        </w:rPr>
        <w:t xml:space="preserve"> and AN </w:t>
      </w:r>
      <w:r w:rsidRPr="001D78EC">
        <w:rPr>
          <w:sz w:val="24"/>
          <w:szCs w:val="24"/>
        </w:rPr>
        <w:t>(</w:t>
      </w:r>
      <w:r w:rsidRPr="001D78EC" w:rsidDel="00B0033F">
        <w:rPr>
          <w:sz w:val="24"/>
          <w:szCs w:val="24"/>
        </w:rPr>
        <w:t xml:space="preserve">Supplementary </w:t>
      </w:r>
      <w:r w:rsidRPr="001D78EC">
        <w:rPr>
          <w:sz w:val="24"/>
          <w:szCs w:val="24"/>
        </w:rPr>
        <w:t xml:space="preserve">Figures </w:t>
      </w:r>
      <w:r w:rsidR="00B25016" w:rsidRPr="001D78EC">
        <w:rPr>
          <w:sz w:val="24"/>
          <w:szCs w:val="24"/>
        </w:rPr>
        <w:t>1</w:t>
      </w:r>
      <w:r w:rsidR="00886F26" w:rsidRPr="001D78EC">
        <w:rPr>
          <w:sz w:val="24"/>
          <w:szCs w:val="24"/>
        </w:rPr>
        <w:t>3</w:t>
      </w:r>
      <w:r w:rsidRPr="001D78EC">
        <w:rPr>
          <w:sz w:val="24"/>
          <w:szCs w:val="24"/>
        </w:rPr>
        <w:t>-</w:t>
      </w:r>
      <w:r w:rsidR="00E424C2" w:rsidRPr="001D78EC">
        <w:rPr>
          <w:sz w:val="24"/>
          <w:szCs w:val="24"/>
        </w:rPr>
        <w:t>2</w:t>
      </w:r>
      <w:r w:rsidR="00886F26" w:rsidRPr="001D78EC">
        <w:rPr>
          <w:sz w:val="24"/>
          <w:szCs w:val="24"/>
        </w:rPr>
        <w:t>5</w:t>
      </w:r>
      <w:r w:rsidRPr="001D78EC">
        <w:rPr>
          <w:sz w:val="24"/>
          <w:szCs w:val="24"/>
        </w:rPr>
        <w:t>, and Supplementary Table 1</w:t>
      </w:r>
      <w:r w:rsidR="00886F26" w:rsidRPr="001D78EC">
        <w:rPr>
          <w:sz w:val="24"/>
          <w:szCs w:val="24"/>
        </w:rPr>
        <w:t>2</w:t>
      </w:r>
      <w:r w:rsidRPr="001D78EC">
        <w:rPr>
          <w:sz w:val="24"/>
          <w:szCs w:val="24"/>
        </w:rPr>
        <w:t>-</w:t>
      </w:r>
      <w:r w:rsidR="00A35CDE" w:rsidRPr="001D78EC">
        <w:rPr>
          <w:sz w:val="24"/>
          <w:szCs w:val="24"/>
        </w:rPr>
        <w:t>4</w:t>
      </w:r>
      <w:r w:rsidR="00886F26" w:rsidRPr="001D78EC">
        <w:rPr>
          <w:sz w:val="24"/>
          <w:szCs w:val="24"/>
        </w:rPr>
        <w:t>7</w:t>
      </w:r>
      <w:r w:rsidRPr="001D78EC">
        <w:rPr>
          <w:sz w:val="24"/>
          <w:szCs w:val="24"/>
        </w:rPr>
        <w:t xml:space="preserve">). Enrichment patterns were overall consistent between psychiatric disorders before and after removing transdiagnostic signals, but there were some exceptions. First, brain development stages enrichment results showed that, for SCZ, the early-to-late prenatal stages were enriched before accounting for p, but no longer enriched after removing transdiagnostic effects. Late infancy remained the most enriched </w:t>
      </w:r>
      <w:r w:rsidRPr="001D78EC">
        <w:rPr>
          <w:sz w:val="24"/>
          <w:szCs w:val="24"/>
        </w:rPr>
        <w:lastRenderedPageBreak/>
        <w:t>developmental stage for SCZ, showing the strongest associations (Supplementary Figure 1</w:t>
      </w:r>
      <w:r w:rsidR="0052126A" w:rsidRPr="001D78EC">
        <w:rPr>
          <w:sz w:val="24"/>
          <w:szCs w:val="24"/>
        </w:rPr>
        <w:t>7</w:t>
      </w:r>
      <w:r w:rsidRPr="001D78EC">
        <w:rPr>
          <w:sz w:val="24"/>
          <w:szCs w:val="24"/>
        </w:rPr>
        <w:t xml:space="preserve">, </w:t>
      </w:r>
      <w:r w:rsidR="00A55B4B" w:rsidRPr="001D78EC">
        <w:rPr>
          <w:sz w:val="24"/>
          <w:szCs w:val="24"/>
        </w:rPr>
        <w:t xml:space="preserve">and </w:t>
      </w:r>
      <w:r w:rsidRPr="001D78EC">
        <w:rPr>
          <w:sz w:val="24"/>
          <w:szCs w:val="24"/>
        </w:rPr>
        <w:t xml:space="preserve">Supplementary Table </w:t>
      </w:r>
      <w:r w:rsidR="00886F26" w:rsidRPr="001D78EC">
        <w:rPr>
          <w:sz w:val="24"/>
          <w:szCs w:val="24"/>
        </w:rPr>
        <w:t>21</w:t>
      </w:r>
      <w:r w:rsidRPr="001D78EC">
        <w:rPr>
          <w:sz w:val="24"/>
          <w:szCs w:val="24"/>
        </w:rPr>
        <w:t>, 2</w:t>
      </w:r>
      <w:r w:rsidR="00886F26" w:rsidRPr="001D78EC">
        <w:rPr>
          <w:sz w:val="24"/>
          <w:szCs w:val="24"/>
        </w:rPr>
        <w:t>3</w:t>
      </w:r>
      <w:r w:rsidRPr="001D78EC">
        <w:rPr>
          <w:sz w:val="24"/>
          <w:szCs w:val="24"/>
        </w:rPr>
        <w:t xml:space="preserve">). </w:t>
      </w:r>
      <w:r w:rsidR="7D8DC326" w:rsidRPr="001D78EC">
        <w:rPr>
          <w:rFonts w:ascii="Calibri" w:eastAsia="Calibri" w:hAnsi="Calibri" w:cs="Calibri"/>
          <w:color w:val="000000" w:themeColor="text1"/>
          <w:sz w:val="24"/>
          <w:szCs w:val="24"/>
        </w:rPr>
        <w:t>Second, for ASD, tissue property enrichment analyses showed that ten brain regions were enriched, with the substantia nigra showing the strongest signal, after accounting for the transdiagnostic effects, compared to four brain regions befo</w:t>
      </w:r>
      <w:r w:rsidR="17E07E53" w:rsidRPr="001D78EC">
        <w:rPr>
          <w:rFonts w:ascii="Calibri" w:eastAsia="Calibri" w:hAnsi="Calibri" w:cs="Calibri"/>
          <w:color w:val="000000" w:themeColor="text1"/>
          <w:sz w:val="24"/>
          <w:szCs w:val="24"/>
        </w:rPr>
        <w:t>re</w:t>
      </w:r>
      <w:r w:rsidR="00A55B4B" w:rsidRPr="001D78EC">
        <w:rPr>
          <w:rFonts w:ascii="Calibri" w:hAnsi="Calibri" w:cs="Calibri"/>
          <w:color w:val="000000" w:themeColor="text1"/>
          <w:sz w:val="24"/>
          <w:szCs w:val="24"/>
        </w:rPr>
        <w:t xml:space="preserve"> (Supplementary Figure </w:t>
      </w:r>
      <w:r w:rsidR="00491387" w:rsidRPr="001D78EC">
        <w:rPr>
          <w:rFonts w:ascii="Calibri" w:hAnsi="Calibri" w:cs="Calibri"/>
          <w:color w:val="000000" w:themeColor="text1"/>
          <w:sz w:val="24"/>
          <w:szCs w:val="24"/>
        </w:rPr>
        <w:t>21, and Supplementary Table 44, 46).</w:t>
      </w:r>
    </w:p>
    <w:p w14:paraId="2DF415E3" w14:textId="77777777" w:rsidR="0066614A" w:rsidRDefault="0066614A" w:rsidP="00794372">
      <w:pPr>
        <w:pStyle w:val="Heading2"/>
        <w:rPr>
          <w:ins w:id="5" w:author="Engin Keser [Student-LMS]" w:date="2025-01-09T21:11:00Z"/>
        </w:rPr>
      </w:pPr>
    </w:p>
    <w:p w14:paraId="63EF15E6" w14:textId="313E66C6" w:rsidR="00E92D8C" w:rsidRDefault="001B5600" w:rsidP="0066614A">
      <w:pPr>
        <w:pStyle w:val="Heading2"/>
      </w:pPr>
      <w:r>
        <w:t xml:space="preserve">Supplementary Note </w:t>
      </w:r>
      <w:r w:rsidR="00DB7BEE">
        <w:rPr>
          <w:rFonts w:hint="eastAsia"/>
        </w:rPr>
        <w:t>5</w:t>
      </w:r>
      <w:r>
        <w:t xml:space="preserve">: </w:t>
      </w:r>
      <w:r w:rsidR="00E92D8C">
        <w:t>An alternative approach to identify genetic variants associated with psychiatric disorders after accounting for transdiagnostic effects</w:t>
      </w:r>
      <w:r>
        <w:t xml:space="preserve"> </w:t>
      </w:r>
      <w:r w:rsidR="003021FE">
        <w:t xml:space="preserve">using </w:t>
      </w:r>
      <w:r w:rsidR="00E92D8C">
        <w:t>GWAS-by-</w:t>
      </w:r>
      <w:r w:rsidR="003021FE">
        <w:t>subtraction.</w:t>
      </w:r>
    </w:p>
    <w:p w14:paraId="73DB1472" w14:textId="2BA7ADE7" w:rsidR="00E92D8C" w:rsidRDefault="00713E6E" w:rsidP="002B126C">
      <w:pPr>
        <w:pStyle w:val="Heading3"/>
        <w:rPr>
          <w:rFonts w:eastAsia="Times New Roman" w:cstheme="minorHAnsi"/>
        </w:rPr>
      </w:pPr>
      <w:r>
        <w:t xml:space="preserve">A two-stage modelling approach </w:t>
      </w:r>
    </w:p>
    <w:p w14:paraId="2D62429B" w14:textId="116185F9" w:rsidR="003021FE" w:rsidRPr="003021FE" w:rsidRDefault="003021FE" w:rsidP="003021FE">
      <w:pPr>
        <w:spacing w:line="288" w:lineRule="auto"/>
        <w:rPr>
          <w:rFonts w:eastAsia="Times New Roman" w:cstheme="minorHAnsi"/>
          <w:sz w:val="24"/>
          <w:szCs w:val="24"/>
        </w:rPr>
      </w:pPr>
      <w:r>
        <w:rPr>
          <w:rFonts w:eastAsia="Times New Roman" w:cstheme="minorHAnsi"/>
          <w:sz w:val="24"/>
          <w:szCs w:val="24"/>
        </w:rPr>
        <w:t>W</w:t>
      </w:r>
      <w:r w:rsidRPr="003021FE">
        <w:rPr>
          <w:rFonts w:eastAsia="Times New Roman" w:cstheme="minorHAnsi"/>
          <w:sz w:val="24"/>
          <w:szCs w:val="24"/>
        </w:rPr>
        <w:t xml:space="preserve">e proceeded in two stages: first, we modelled a genomic p factor using </w:t>
      </w:r>
      <w:r w:rsidR="00737B6C">
        <w:rPr>
          <w:rFonts w:eastAsia="Times New Roman" w:cstheme="minorHAnsi"/>
          <w:sz w:val="24"/>
          <w:szCs w:val="24"/>
        </w:rPr>
        <w:t xml:space="preserve">a common factor model in </w:t>
      </w:r>
      <w:r w:rsidRPr="003021FE">
        <w:rPr>
          <w:rFonts w:eastAsia="Times New Roman" w:cstheme="minorHAnsi"/>
          <w:sz w:val="24"/>
          <w:szCs w:val="24"/>
        </w:rPr>
        <w:t>Genomic SEM</w:t>
      </w:r>
      <w:r w:rsidR="00737B6C">
        <w:rPr>
          <w:rFonts w:eastAsia="Times New Roman" w:cstheme="minorHAnsi"/>
          <w:sz w:val="24"/>
          <w:szCs w:val="24"/>
        </w:rPr>
        <w:t xml:space="preserve"> (see </w:t>
      </w:r>
      <w:r w:rsidR="00737B6C" w:rsidRPr="005D22C1">
        <w:rPr>
          <w:rFonts w:eastAsia="Times New Roman" w:cstheme="minorHAnsi"/>
          <w:sz w:val="24"/>
          <w:szCs w:val="24"/>
        </w:rPr>
        <w:t>Supplementary Note 2</w:t>
      </w:r>
      <w:r w:rsidR="005D22C1">
        <w:rPr>
          <w:rFonts w:eastAsia="Times New Roman" w:cstheme="minorHAnsi"/>
          <w:sz w:val="24"/>
          <w:szCs w:val="24"/>
        </w:rPr>
        <w:t xml:space="preserve"> and 3</w:t>
      </w:r>
      <w:r w:rsidR="00737B6C">
        <w:rPr>
          <w:rFonts w:eastAsia="Times New Roman" w:cstheme="minorHAnsi"/>
          <w:sz w:val="24"/>
          <w:szCs w:val="24"/>
        </w:rPr>
        <w:t>)</w:t>
      </w:r>
      <w:r w:rsidRPr="003021FE">
        <w:rPr>
          <w:rFonts w:eastAsia="Times New Roman" w:cstheme="minorHAnsi"/>
          <w:sz w:val="24"/>
          <w:szCs w:val="24"/>
        </w:rPr>
        <w:t xml:space="preserve">, and second, we used the GWAS-by-subtraction </w:t>
      </w:r>
      <w:r w:rsidRPr="003021FE">
        <w:rPr>
          <w:rFonts w:eastAsia="Times New Roman" w:cstheme="minorHAnsi"/>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9F5ACC">
        <w:rPr>
          <w:rFonts w:eastAsia="Times New Roman" w:cstheme="minorHAnsi"/>
          <w:sz w:val="24"/>
          <w:szCs w:val="24"/>
        </w:rPr>
        <w:instrText xml:space="preserve"> ADDIN EN.CITE </w:instrText>
      </w:r>
      <w:r w:rsidR="00C65938" w:rsidRPr="009F5ACC">
        <w:rPr>
          <w:rFonts w:eastAsia="Times New Roman" w:cstheme="minorHAnsi"/>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9F5ACC">
        <w:rPr>
          <w:rFonts w:eastAsia="Times New Roman" w:cstheme="minorHAnsi"/>
          <w:sz w:val="24"/>
          <w:szCs w:val="24"/>
        </w:rPr>
        <w:instrText xml:space="preserve"> ADDIN EN.CITE.DATA </w:instrText>
      </w:r>
      <w:r w:rsidR="00C65938" w:rsidRPr="009F5ACC">
        <w:rPr>
          <w:rFonts w:eastAsia="Times New Roman" w:cstheme="minorHAnsi"/>
          <w:sz w:val="24"/>
          <w:szCs w:val="24"/>
        </w:rPr>
      </w:r>
      <w:r w:rsidR="00C65938" w:rsidRPr="009F5ACC">
        <w:rPr>
          <w:rFonts w:eastAsia="Times New Roman" w:cstheme="minorHAnsi"/>
          <w:sz w:val="24"/>
          <w:szCs w:val="24"/>
        </w:rPr>
        <w:fldChar w:fldCharType="end"/>
      </w:r>
      <w:r w:rsidRPr="003021FE">
        <w:rPr>
          <w:rFonts w:eastAsia="Times New Roman" w:cstheme="minorHAnsi"/>
          <w:sz w:val="24"/>
          <w:szCs w:val="24"/>
        </w:rPr>
      </w:r>
      <w:r w:rsidRPr="003021FE">
        <w:rPr>
          <w:rFonts w:eastAsia="Times New Roman" w:cstheme="minorHAnsi"/>
          <w:sz w:val="24"/>
          <w:szCs w:val="24"/>
        </w:rPr>
        <w:fldChar w:fldCharType="separate"/>
      </w:r>
      <w:r w:rsidR="00C65938" w:rsidRPr="00C65938">
        <w:rPr>
          <w:rFonts w:eastAsia="Times New Roman" w:cstheme="minorHAnsi"/>
          <w:noProof/>
          <w:sz w:val="24"/>
          <w:szCs w:val="24"/>
          <w:vertAlign w:val="superscript"/>
        </w:rPr>
        <w:t>12</w:t>
      </w:r>
      <w:r w:rsidRPr="003021FE">
        <w:rPr>
          <w:rFonts w:eastAsia="Times New Roman" w:cstheme="minorHAnsi"/>
          <w:sz w:val="24"/>
          <w:szCs w:val="24"/>
        </w:rPr>
        <w:fldChar w:fldCharType="end"/>
      </w:r>
      <w:r w:rsidRPr="003021FE">
        <w:rPr>
          <w:rFonts w:eastAsia="Times New Roman" w:cstheme="minorHAnsi"/>
          <w:sz w:val="24"/>
          <w:szCs w:val="24"/>
        </w:rPr>
        <w:t xml:space="preserve"> approach to isolate genetic effects associated with p from those contributing to each major psychiatric disorder that were not captured by p.</w:t>
      </w:r>
    </w:p>
    <w:p w14:paraId="3CC18DD7" w14:textId="1E6EBA22" w:rsidR="001D0CEE" w:rsidRDefault="003021FE" w:rsidP="00C0173A">
      <w:pPr>
        <w:spacing w:line="288" w:lineRule="auto"/>
        <w:rPr>
          <w:rFonts w:eastAsia="Times New Roman" w:cstheme="minorHAnsi"/>
          <w:sz w:val="24"/>
          <w:szCs w:val="24"/>
        </w:rPr>
      </w:pPr>
      <w:r w:rsidRPr="003021FE">
        <w:rPr>
          <w:rFonts w:eastAsia="Times New Roman" w:cstheme="minorHAnsi"/>
          <w:sz w:val="24"/>
          <w:szCs w:val="24"/>
        </w:rPr>
        <w:t xml:space="preserve">We used GWAS-by-subtraction to separate genetic effects associated with the previously constructed genomic p-factor from the genetic effects associated with each psychiatric disorder. This allowed us to identify genetic effects associated with each disorder independent of transdiagnostic genetic effects. </w:t>
      </w:r>
      <w:r w:rsidR="00737B6C">
        <w:rPr>
          <w:rFonts w:eastAsia="Times New Roman" w:cstheme="minorHAnsi"/>
          <w:sz w:val="24"/>
          <w:szCs w:val="24"/>
        </w:rPr>
        <w:t xml:space="preserve">Figure S1 </w:t>
      </w:r>
      <w:r w:rsidRPr="003021FE">
        <w:rPr>
          <w:rFonts w:eastAsia="Times New Roman" w:cstheme="minorHAnsi"/>
          <w:sz w:val="24"/>
          <w:szCs w:val="24"/>
        </w:rPr>
        <w:t>provides a diagram of the GWAS-by-subtraction model using SCZ as an example. We repeated this procedure 11 times to isolate transdiagnostic genetic effects from each of the 11 major psychiatric disorders.</w:t>
      </w:r>
    </w:p>
    <w:p w14:paraId="2357A310" w14:textId="77777777" w:rsidR="001D0CEE" w:rsidRPr="00D04B3F" w:rsidRDefault="001D0CEE" w:rsidP="001D0CEE">
      <w:pPr>
        <w:pStyle w:val="Heading3"/>
      </w:pPr>
      <w:r w:rsidRPr="00D04B3F">
        <w:t>GWAS-by-subtraction</w:t>
      </w:r>
    </w:p>
    <w:p w14:paraId="741770F4" w14:textId="5B05E9D9" w:rsidR="001D0CEE" w:rsidRPr="00D04B3F" w:rsidRDefault="001D0CEE" w:rsidP="009F5ACC">
      <w:pPr>
        <w:spacing w:line="288" w:lineRule="auto"/>
        <w:rPr>
          <w:rFonts w:eastAsia="Times New Roman" w:cstheme="minorHAnsi"/>
          <w:color w:val="000000" w:themeColor="text1"/>
          <w:sz w:val="24"/>
          <w:szCs w:val="24"/>
        </w:rPr>
      </w:pPr>
      <w:r w:rsidRPr="00D04B3F">
        <w:rPr>
          <w:rFonts w:eastAsia="Times New Roman" w:cstheme="minorHAnsi"/>
          <w:color w:val="000000" w:themeColor="text1"/>
          <w:sz w:val="24"/>
          <w:szCs w:val="24"/>
        </w:rPr>
        <w:t xml:space="preserve">GWAS-by-subtraction </w:t>
      </w:r>
      <w:r w:rsidRPr="00D04B3F">
        <w:rPr>
          <w:rFonts w:eastAsia="Times New Roman" w:cstheme="minorHAnsi"/>
          <w:color w:val="000000" w:themeColor="text1"/>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9F5ACC">
        <w:rPr>
          <w:rFonts w:eastAsia="Times New Roman" w:cstheme="minorHAnsi"/>
          <w:color w:val="000000" w:themeColor="text1"/>
          <w:sz w:val="24"/>
          <w:szCs w:val="24"/>
        </w:rPr>
        <w:instrText xml:space="preserve"> ADDIN EN.CITE </w:instrText>
      </w:r>
      <w:r w:rsidR="00C65938" w:rsidRPr="009F5ACC">
        <w:rPr>
          <w:rFonts w:eastAsia="Times New Roman" w:cstheme="minorHAnsi"/>
          <w:color w:val="000000" w:themeColor="text1"/>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9F5ACC">
        <w:rPr>
          <w:rFonts w:eastAsia="Times New Roman" w:cstheme="minorHAnsi"/>
          <w:color w:val="000000" w:themeColor="text1"/>
          <w:sz w:val="24"/>
          <w:szCs w:val="24"/>
        </w:rPr>
        <w:instrText xml:space="preserve"> ADDIN EN.CITE.DATA </w:instrText>
      </w:r>
      <w:r w:rsidR="00C65938" w:rsidRPr="009F5ACC">
        <w:rPr>
          <w:rFonts w:eastAsia="Times New Roman" w:cstheme="minorHAnsi"/>
          <w:color w:val="000000" w:themeColor="text1"/>
          <w:sz w:val="24"/>
          <w:szCs w:val="24"/>
        </w:rPr>
      </w:r>
      <w:r w:rsidR="00C65938" w:rsidRPr="009F5ACC">
        <w:rPr>
          <w:rFonts w:eastAsia="Times New Roman" w:cstheme="minorHAnsi"/>
          <w:color w:val="000000" w:themeColor="text1"/>
          <w:sz w:val="24"/>
          <w:szCs w:val="24"/>
        </w:rPr>
        <w:fldChar w:fldCharType="end"/>
      </w:r>
      <w:r w:rsidRPr="00D04B3F">
        <w:rPr>
          <w:rFonts w:eastAsia="Times New Roman" w:cstheme="minorHAnsi"/>
          <w:color w:val="000000" w:themeColor="text1"/>
          <w:sz w:val="24"/>
          <w:szCs w:val="24"/>
        </w:rPr>
      </w:r>
      <w:r w:rsidRPr="00D04B3F">
        <w:rPr>
          <w:rFonts w:eastAsia="Times New Roman" w:cstheme="minorHAnsi"/>
          <w:color w:val="000000" w:themeColor="text1"/>
          <w:sz w:val="24"/>
          <w:szCs w:val="24"/>
        </w:rPr>
        <w:fldChar w:fldCharType="separate"/>
      </w:r>
      <w:r w:rsidR="00C65938" w:rsidRPr="00C65938">
        <w:rPr>
          <w:rFonts w:eastAsia="Times New Roman" w:cstheme="minorHAnsi"/>
          <w:noProof/>
          <w:color w:val="000000" w:themeColor="text1"/>
          <w:sz w:val="24"/>
          <w:szCs w:val="24"/>
          <w:vertAlign w:val="superscript"/>
        </w:rPr>
        <w:t>12</w:t>
      </w:r>
      <w:r w:rsidRPr="00D04B3F">
        <w:rPr>
          <w:rFonts w:eastAsia="Times New Roman" w:cstheme="minorHAnsi"/>
          <w:color w:val="000000" w:themeColor="text1"/>
          <w:sz w:val="24"/>
          <w:szCs w:val="24"/>
        </w:rPr>
        <w:fldChar w:fldCharType="end"/>
      </w:r>
      <w:r w:rsidRPr="00D04B3F">
        <w:rPr>
          <w:rFonts w:eastAsia="Times New Roman" w:cstheme="minorHAnsi"/>
          <w:color w:val="000000" w:themeColor="text1"/>
          <w:sz w:val="24"/>
          <w:szCs w:val="24"/>
        </w:rPr>
        <w:t xml:space="preserve"> is a specific model within Genomic SEM that that estimates, for each SNP, an effect on a specific trait that is independent of that SNP’s effect on another trait. Using schizophrenia as an example, the GWAS summary statistics for p factor and SCZ are regressed on a latent factor, ‘p SCZ’, which represents genetic variance that is shared across the 11 disorders (Figure S1, left). SCZ was further regressed on a second latent factor representing the residual genetic variance in SCZ left over after regressing out variance related to p, i.e., non-p SCZ (Figure S1, right). By construction, the genetic variance in non-p SCZ is independent of genetic variance in the p-factor (</w:t>
      </w:r>
      <w:proofErr w:type="spellStart"/>
      <w:r w:rsidRPr="00D04B3F">
        <w:rPr>
          <w:rFonts w:eastAsia="Times New Roman" w:cstheme="minorHAnsi"/>
          <w:i/>
          <w:iCs/>
          <w:color w:val="000000" w:themeColor="text1"/>
          <w:sz w:val="24"/>
          <w:szCs w:val="24"/>
        </w:rPr>
        <w:t>r</w:t>
      </w:r>
      <w:r w:rsidRPr="00D04B3F">
        <w:rPr>
          <w:rFonts w:eastAsia="Times New Roman" w:cstheme="minorHAnsi"/>
          <w:color w:val="000000" w:themeColor="text1"/>
          <w:sz w:val="24"/>
          <w:szCs w:val="24"/>
          <w:vertAlign w:val="subscript"/>
        </w:rPr>
        <w:t>g</w:t>
      </w:r>
      <w:proofErr w:type="spellEnd"/>
      <w:r w:rsidRPr="00D04B3F">
        <w:rPr>
          <w:rFonts w:eastAsia="Times New Roman" w:cstheme="minorHAnsi"/>
          <w:color w:val="000000" w:themeColor="text1"/>
          <w:sz w:val="24"/>
          <w:szCs w:val="24"/>
        </w:rPr>
        <w:t xml:space="preserve"> = 0). In other words, the non-p SCZ factor represents genetic variance in SCZ that is not accounted for by the p-factor. The two latent variables, p-SCZ and non-p SCZ are then regressed on each SNP, iterating across all SNPs in the GWAS, resulting in new GWAS summary statistics for non-p SCZ. </w:t>
      </w:r>
    </w:p>
    <w:p w14:paraId="4255402B" w14:textId="77777777" w:rsidR="001D0CEE" w:rsidRPr="00D04B3F" w:rsidRDefault="001D0CEE" w:rsidP="001D0CEE">
      <w:pPr>
        <w:spacing w:after="200" w:line="288" w:lineRule="auto"/>
        <w:rPr>
          <w:rFonts w:eastAsia="Calibri" w:cstheme="minorHAnsi"/>
          <w:color w:val="000000" w:themeColor="text1"/>
          <w:sz w:val="20"/>
          <w:szCs w:val="20"/>
        </w:rPr>
      </w:pPr>
      <w:r w:rsidRPr="00D04B3F">
        <w:rPr>
          <w:rFonts w:cstheme="minorHAnsi"/>
          <w:noProof/>
        </w:rPr>
        <w:lastRenderedPageBreak/>
        <w:drawing>
          <wp:inline distT="0" distB="0" distL="0" distR="0" wp14:anchorId="1457F532" wp14:editId="0D6641C7">
            <wp:extent cx="4572000" cy="2676525"/>
            <wp:effectExtent l="0" t="0" r="0" b="0"/>
            <wp:docPr id="1740277389" name="Picture 1740277389" descr="A diagram of different colored circle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07349" name="Picture 1722807349" descr="A diagram of different colored circles and circl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53EF4518" w14:textId="7E6971D1" w:rsidR="001D0CEE" w:rsidRDefault="001D0CEE" w:rsidP="00C23070">
      <w:pPr>
        <w:spacing w:after="200" w:line="288" w:lineRule="auto"/>
        <w:rPr>
          <w:rFonts w:eastAsia="Times New Roman" w:cstheme="minorHAnsi"/>
          <w:sz w:val="24"/>
          <w:szCs w:val="24"/>
        </w:rPr>
      </w:pPr>
      <w:r w:rsidRPr="00D04B3F">
        <w:rPr>
          <w:rFonts w:eastAsia="Calibri" w:cstheme="minorHAnsi"/>
          <w:b/>
          <w:bCs/>
          <w:color w:val="000000" w:themeColor="text1"/>
          <w:sz w:val="20"/>
          <w:szCs w:val="20"/>
        </w:rPr>
        <w:t>Figure S1.</w:t>
      </w:r>
      <w:r w:rsidRPr="00D04B3F">
        <w:rPr>
          <w:rFonts w:eastAsia="Calibri" w:cstheme="minorHAnsi"/>
          <w:color w:val="000000" w:themeColor="text1"/>
          <w:sz w:val="20"/>
          <w:szCs w:val="20"/>
        </w:rPr>
        <w:t xml:space="preserve"> Schematic overview of the GWAS-by-subtraction approach for creating a latent residual for the schizophrenia (SCZ)-specific factor (Figure adapted from </w:t>
      </w:r>
      <w:proofErr w:type="spellStart"/>
      <w:r w:rsidRPr="00D04B3F">
        <w:rPr>
          <w:rFonts w:eastAsia="Calibri" w:cstheme="minorHAnsi"/>
          <w:color w:val="000000" w:themeColor="text1"/>
          <w:sz w:val="20"/>
          <w:szCs w:val="20"/>
        </w:rPr>
        <w:t>Demange</w:t>
      </w:r>
      <w:proofErr w:type="spellEnd"/>
      <w:r w:rsidRPr="00D04B3F">
        <w:rPr>
          <w:rFonts w:eastAsia="Calibri" w:cstheme="minorHAnsi"/>
          <w:color w:val="000000" w:themeColor="text1"/>
          <w:sz w:val="20"/>
          <w:szCs w:val="20"/>
        </w:rPr>
        <w:t xml:space="preserve"> et al., 2021 </w:t>
      </w:r>
      <w:r w:rsidRPr="00D04B3F">
        <w:rPr>
          <w:rFonts w:eastAsia="Calibri" w:cstheme="minorHAnsi"/>
          <w:color w:val="000000" w:themeColor="text1"/>
          <w:sz w:val="20"/>
          <w:szCs w:val="20"/>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C23070">
        <w:rPr>
          <w:rFonts w:eastAsia="Calibri" w:cstheme="minorHAnsi"/>
          <w:color w:val="000000" w:themeColor="text1"/>
          <w:sz w:val="20"/>
          <w:szCs w:val="20"/>
        </w:rPr>
        <w:instrText xml:space="preserve"> ADDIN EN.CITE </w:instrText>
      </w:r>
      <w:r w:rsidR="00C65938" w:rsidRPr="00C23070">
        <w:rPr>
          <w:rFonts w:eastAsia="Calibri" w:cstheme="minorHAnsi"/>
          <w:color w:val="000000" w:themeColor="text1"/>
          <w:sz w:val="20"/>
          <w:szCs w:val="20"/>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C23070">
        <w:rPr>
          <w:rFonts w:eastAsia="Calibri" w:cstheme="minorHAnsi"/>
          <w:color w:val="000000" w:themeColor="text1"/>
          <w:sz w:val="20"/>
          <w:szCs w:val="20"/>
        </w:rPr>
        <w:instrText xml:space="preserve"> ADDIN EN.CITE.DATA </w:instrText>
      </w:r>
      <w:r w:rsidR="00C65938" w:rsidRPr="00C23070">
        <w:rPr>
          <w:rFonts w:eastAsia="Calibri" w:cstheme="minorHAnsi"/>
          <w:color w:val="000000" w:themeColor="text1"/>
          <w:sz w:val="20"/>
          <w:szCs w:val="20"/>
        </w:rPr>
      </w:r>
      <w:r w:rsidR="00C65938" w:rsidRPr="00C23070">
        <w:rPr>
          <w:rFonts w:eastAsia="Calibri" w:cstheme="minorHAnsi"/>
          <w:color w:val="000000" w:themeColor="text1"/>
          <w:sz w:val="20"/>
          <w:szCs w:val="20"/>
        </w:rPr>
        <w:fldChar w:fldCharType="end"/>
      </w:r>
      <w:r w:rsidRPr="00D04B3F">
        <w:rPr>
          <w:rFonts w:eastAsia="Calibri" w:cstheme="minorHAnsi"/>
          <w:color w:val="000000" w:themeColor="text1"/>
          <w:sz w:val="20"/>
          <w:szCs w:val="20"/>
        </w:rPr>
      </w:r>
      <w:r w:rsidRPr="00D04B3F">
        <w:rPr>
          <w:rFonts w:eastAsia="Calibri" w:cstheme="minorHAnsi"/>
          <w:color w:val="000000" w:themeColor="text1"/>
          <w:sz w:val="20"/>
          <w:szCs w:val="20"/>
        </w:rPr>
        <w:fldChar w:fldCharType="separate"/>
      </w:r>
      <w:r w:rsidR="00C65938" w:rsidRPr="00C65938">
        <w:rPr>
          <w:rFonts w:eastAsia="Calibri" w:cstheme="minorHAnsi"/>
          <w:noProof/>
          <w:color w:val="000000" w:themeColor="text1"/>
          <w:sz w:val="20"/>
          <w:szCs w:val="20"/>
          <w:vertAlign w:val="superscript"/>
        </w:rPr>
        <w:t>12</w:t>
      </w:r>
      <w:r w:rsidRPr="00D04B3F">
        <w:rPr>
          <w:rFonts w:eastAsia="Calibri" w:cstheme="minorHAnsi"/>
          <w:color w:val="000000" w:themeColor="text1"/>
          <w:sz w:val="20"/>
          <w:szCs w:val="20"/>
        </w:rPr>
        <w:fldChar w:fldCharType="end"/>
      </w:r>
      <w:r w:rsidRPr="00D04B3F">
        <w:rPr>
          <w:rFonts w:eastAsia="Calibri" w:cstheme="minorHAnsi"/>
          <w:color w:val="000000" w:themeColor="text1"/>
          <w:sz w:val="20"/>
          <w:szCs w:val="20"/>
        </w:rPr>
        <w:t>). In this diagram, squares represent the observed SNP and the GWAS of p-factor and SCZ. Circles represent the latent (unobserved) variables, i.e., P SCZ and Non-p SCZ. Single-headed arrows represent linear regression associations pointing from the independent variable to the dependent variable. Two-headed arrows represent covariance relationships. The covariances between p-factor and SCZ and between p SCZ and Non-p SCZ are fixed to 0. The variance of the SNP is fixed to the value of 2pq (p= reference allele frequency, q= alternative allele frequency, based on 1000 Genomes P</w:t>
      </w:r>
      <w:r w:rsidRPr="00D04B3F">
        <w:rPr>
          <w:rFonts w:cstheme="minorHAnsi"/>
          <w:sz w:val="20"/>
          <w:szCs w:val="20"/>
        </w:rPr>
        <w:t>roject phase 3). The residual variances of p and SCZ are fixed to 0, so that all variance is explained by the latent factors. The variances of the latent factors are fixed to 1. λ= freely estimated factor loadings that are equivalent to regression weights. Β= regression effects of p SCZ and Non-p SCZ on the SNP.</w:t>
      </w:r>
    </w:p>
    <w:p w14:paraId="0C902D2F" w14:textId="77777777" w:rsidR="009F5ACC" w:rsidRDefault="009F5ACC" w:rsidP="00B6EED9">
      <w:pPr>
        <w:spacing w:line="288" w:lineRule="auto"/>
        <w:rPr>
          <w:rFonts w:eastAsia="Times New Roman"/>
          <w:sz w:val="24"/>
          <w:szCs w:val="24"/>
        </w:rPr>
      </w:pPr>
    </w:p>
    <w:p w14:paraId="2691F832" w14:textId="668B6435" w:rsidR="00737B6C" w:rsidRDefault="00737B6C" w:rsidP="00B6EED9">
      <w:pPr>
        <w:spacing w:line="288" w:lineRule="auto"/>
        <w:rPr>
          <w:rFonts w:eastAsia="Times New Roman"/>
          <w:sz w:val="24"/>
          <w:szCs w:val="24"/>
        </w:rPr>
      </w:pPr>
      <w:r w:rsidRPr="00B6EED9">
        <w:rPr>
          <w:rFonts w:eastAsia="Times New Roman"/>
          <w:sz w:val="24"/>
          <w:szCs w:val="24"/>
        </w:rPr>
        <w:t>The results obtained using this alternative approach were highly consistent with those obtained using the approach described in the main manuscript, as indicated by the changes in the genetic correlations presented in Figure S2.</w:t>
      </w:r>
    </w:p>
    <w:p w14:paraId="4AB9D3F8" w14:textId="2FBE4B34" w:rsidR="00737B6C" w:rsidRPr="0097423F" w:rsidRDefault="00C83086" w:rsidP="00737B6C">
      <w:pPr>
        <w:spacing w:line="360" w:lineRule="auto"/>
      </w:pPr>
      <w:r>
        <w:rPr>
          <w:noProof/>
        </w:rPr>
        <w:lastRenderedPageBreak/>
        <w:drawing>
          <wp:inline distT="0" distB="0" distL="0" distR="0" wp14:anchorId="3017D1F3" wp14:editId="7E7D39CB">
            <wp:extent cx="5731510" cy="2804795"/>
            <wp:effectExtent l="0" t="0" r="0" b="1905"/>
            <wp:docPr id="1952991515" name="Picture 7"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91515" name="Picture 7" descr="A close-up of a grap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04795"/>
                    </a:xfrm>
                    <a:prstGeom prst="rect">
                      <a:avLst/>
                    </a:prstGeom>
                  </pic:spPr>
                </pic:pic>
              </a:graphicData>
            </a:graphic>
          </wp:inline>
        </w:drawing>
      </w:r>
    </w:p>
    <w:p w14:paraId="5605B13A" w14:textId="43B55355" w:rsidR="00737B6C" w:rsidRPr="0097423F" w:rsidRDefault="00737B6C" w:rsidP="00737B6C">
      <w:pPr>
        <w:spacing w:line="288" w:lineRule="auto"/>
        <w:rPr>
          <w:rFonts w:eastAsia="Calibri" w:cstheme="minorHAnsi"/>
          <w:sz w:val="20"/>
          <w:szCs w:val="20"/>
        </w:rPr>
      </w:pPr>
      <w:r w:rsidRPr="0097423F">
        <w:rPr>
          <w:rFonts w:eastAsia="Calibri" w:cstheme="minorHAnsi"/>
          <w:b/>
          <w:bCs/>
          <w:sz w:val="20"/>
          <w:szCs w:val="20"/>
        </w:rPr>
        <w:t xml:space="preserve">Figure </w:t>
      </w:r>
      <w:r>
        <w:rPr>
          <w:rFonts w:eastAsia="Calibri" w:cstheme="minorHAnsi"/>
          <w:b/>
          <w:bCs/>
          <w:sz w:val="20"/>
          <w:szCs w:val="20"/>
        </w:rPr>
        <w:t>S</w:t>
      </w:r>
      <w:r w:rsidRPr="0097423F">
        <w:rPr>
          <w:rFonts w:eastAsia="Calibri" w:cstheme="minorHAnsi"/>
          <w:b/>
          <w:bCs/>
          <w:sz w:val="20"/>
          <w:szCs w:val="20"/>
        </w:rPr>
        <w:t>2</w:t>
      </w:r>
      <w:r>
        <w:rPr>
          <w:rFonts w:eastAsia="Calibri" w:cstheme="minorHAnsi"/>
          <w:b/>
          <w:bCs/>
          <w:sz w:val="20"/>
          <w:szCs w:val="20"/>
        </w:rPr>
        <w:t>.</w:t>
      </w:r>
      <w:r w:rsidRPr="0097423F">
        <w:rPr>
          <w:rFonts w:eastAsia="Calibri" w:cstheme="minorHAnsi"/>
          <w:b/>
          <w:bCs/>
          <w:sz w:val="20"/>
          <w:szCs w:val="20"/>
        </w:rPr>
        <w:t xml:space="preserve"> Genetic correlations between psychiatric disorders</w:t>
      </w:r>
      <w:r>
        <w:rPr>
          <w:rFonts w:eastAsia="Calibri" w:cstheme="minorHAnsi"/>
          <w:b/>
          <w:bCs/>
          <w:sz w:val="20"/>
          <w:szCs w:val="20"/>
        </w:rPr>
        <w:t xml:space="preserve"> before and after accounting for transdiagnostic effects</w:t>
      </w:r>
      <w:r w:rsidR="00CC0883">
        <w:rPr>
          <w:rFonts w:eastAsia="Calibri" w:cstheme="minorHAnsi"/>
          <w:b/>
          <w:bCs/>
          <w:sz w:val="20"/>
          <w:szCs w:val="20"/>
        </w:rPr>
        <w:t xml:space="preserve"> obtained using the GWAS-by-subtraction modelling approach</w:t>
      </w:r>
      <w:r>
        <w:rPr>
          <w:rFonts w:eastAsia="Calibri" w:cstheme="minorHAnsi"/>
          <w:b/>
          <w:bCs/>
          <w:sz w:val="20"/>
          <w:szCs w:val="20"/>
        </w:rPr>
        <w:t xml:space="preserve">. </w:t>
      </w:r>
      <w:r w:rsidRPr="0097423F">
        <w:rPr>
          <w:rFonts w:eastAsia="Calibri" w:cstheme="minorHAnsi"/>
          <w:b/>
          <w:bCs/>
          <w:sz w:val="20"/>
          <w:szCs w:val="20"/>
        </w:rPr>
        <w:t xml:space="preserve">A) </w:t>
      </w:r>
      <w:r w:rsidRPr="0097423F">
        <w:rPr>
          <w:rFonts w:eastAsia="Calibri" w:cstheme="minorHAnsi"/>
          <w:sz w:val="20"/>
          <w:szCs w:val="20"/>
        </w:rPr>
        <w:t xml:space="preserve">Genetic correlations between </w:t>
      </w:r>
      <w:r>
        <w:rPr>
          <w:rFonts w:eastAsia="Calibri" w:cstheme="minorHAnsi"/>
          <w:sz w:val="20"/>
          <w:szCs w:val="20"/>
        </w:rPr>
        <w:t xml:space="preserve">11 major psychiatric </w:t>
      </w:r>
      <w:r w:rsidRPr="0097423F">
        <w:rPr>
          <w:rFonts w:eastAsia="Calibri" w:cstheme="minorHAnsi"/>
          <w:sz w:val="20"/>
          <w:szCs w:val="20"/>
        </w:rPr>
        <w:t xml:space="preserve">disorders </w:t>
      </w:r>
      <w:r>
        <w:rPr>
          <w:rFonts w:eastAsia="Calibri" w:cstheme="minorHAnsi"/>
          <w:sz w:val="20"/>
          <w:szCs w:val="20"/>
        </w:rPr>
        <w:t xml:space="preserve">uncorrected for p. </w:t>
      </w:r>
      <w:r w:rsidRPr="0097423F">
        <w:rPr>
          <w:rFonts w:eastAsia="Calibri" w:cstheme="minorHAnsi"/>
          <w:b/>
          <w:bCs/>
          <w:sz w:val="20"/>
          <w:szCs w:val="20"/>
        </w:rPr>
        <w:t>b)</w:t>
      </w:r>
      <w:r w:rsidRPr="0097423F">
        <w:rPr>
          <w:rFonts w:eastAsia="Calibri" w:cstheme="minorHAnsi"/>
          <w:sz w:val="20"/>
          <w:szCs w:val="20"/>
        </w:rPr>
        <w:t xml:space="preserve"> Genetic correlations between </w:t>
      </w:r>
      <w:r>
        <w:rPr>
          <w:rFonts w:eastAsia="Calibri" w:cstheme="minorHAnsi"/>
          <w:sz w:val="20"/>
          <w:szCs w:val="20"/>
        </w:rPr>
        <w:t>psychiatric</w:t>
      </w:r>
      <w:r w:rsidRPr="0097423F">
        <w:rPr>
          <w:rFonts w:eastAsia="Calibri" w:cstheme="minorHAnsi"/>
          <w:sz w:val="20"/>
          <w:szCs w:val="20"/>
        </w:rPr>
        <w:t xml:space="preserve"> disorders after removing </w:t>
      </w:r>
      <w:r>
        <w:rPr>
          <w:rFonts w:eastAsia="Calibri" w:cstheme="minorHAnsi"/>
          <w:sz w:val="20"/>
          <w:szCs w:val="20"/>
        </w:rPr>
        <w:t xml:space="preserve">the </w:t>
      </w:r>
      <w:r w:rsidRPr="0097423F">
        <w:rPr>
          <w:rFonts w:eastAsia="Calibri" w:cstheme="minorHAnsi"/>
          <w:sz w:val="20"/>
          <w:szCs w:val="20"/>
        </w:rPr>
        <w:t xml:space="preserve">genetic variance </w:t>
      </w:r>
      <w:r>
        <w:rPr>
          <w:rFonts w:eastAsia="Calibri" w:cstheme="minorHAnsi"/>
          <w:sz w:val="20"/>
          <w:szCs w:val="20"/>
        </w:rPr>
        <w:t xml:space="preserve">each disorder </w:t>
      </w:r>
      <w:r w:rsidRPr="0097423F">
        <w:rPr>
          <w:rFonts w:eastAsia="Calibri" w:cstheme="minorHAnsi"/>
          <w:sz w:val="20"/>
          <w:szCs w:val="20"/>
        </w:rPr>
        <w:t>share</w:t>
      </w:r>
      <w:r>
        <w:rPr>
          <w:rFonts w:eastAsia="Calibri" w:cstheme="minorHAnsi"/>
          <w:sz w:val="20"/>
          <w:szCs w:val="20"/>
        </w:rPr>
        <w:t>s</w:t>
      </w:r>
      <w:r w:rsidRPr="0097423F">
        <w:rPr>
          <w:rFonts w:eastAsia="Calibri" w:cstheme="minorHAnsi"/>
          <w:sz w:val="20"/>
          <w:szCs w:val="20"/>
        </w:rPr>
        <w:t xml:space="preserve"> with p</w:t>
      </w:r>
      <w:r w:rsidR="00CC0883">
        <w:rPr>
          <w:rFonts w:eastAsia="Calibri" w:cstheme="minorHAnsi"/>
          <w:sz w:val="20"/>
          <w:szCs w:val="20"/>
        </w:rPr>
        <w:t xml:space="preserve"> using the two-st</w:t>
      </w:r>
      <w:r w:rsidR="00713E6E">
        <w:rPr>
          <w:rFonts w:eastAsia="Calibri" w:cstheme="minorHAnsi"/>
          <w:sz w:val="20"/>
          <w:szCs w:val="20"/>
        </w:rPr>
        <w:t>ages</w:t>
      </w:r>
      <w:r w:rsidR="00CC0883">
        <w:rPr>
          <w:rFonts w:eastAsia="Calibri" w:cstheme="minorHAnsi"/>
          <w:sz w:val="20"/>
          <w:szCs w:val="20"/>
        </w:rPr>
        <w:t xml:space="preserve"> approach described in Supplementary Note 5</w:t>
      </w:r>
      <w:r w:rsidRPr="0097423F">
        <w:rPr>
          <w:rFonts w:eastAsia="Calibri" w:cstheme="minorHAnsi"/>
          <w:sz w:val="20"/>
          <w:szCs w:val="20"/>
        </w:rPr>
        <w:t xml:space="preserve">. </w:t>
      </w:r>
      <w:r>
        <w:rPr>
          <w:rFonts w:eastAsia="Calibri" w:cstheme="minorHAnsi"/>
          <w:sz w:val="20"/>
          <w:szCs w:val="20"/>
        </w:rPr>
        <w:t xml:space="preserve">Correlations were </w:t>
      </w:r>
      <w:r w:rsidRPr="0097423F">
        <w:rPr>
          <w:rFonts w:eastAsia="Calibri" w:cstheme="minorHAnsi"/>
          <w:sz w:val="20"/>
          <w:szCs w:val="20"/>
        </w:rPr>
        <w:t>estimated using LDSC</w:t>
      </w:r>
      <w:r>
        <w:rPr>
          <w:rFonts w:eastAsia="Calibri" w:cstheme="minorHAnsi"/>
          <w:sz w:val="20"/>
          <w:szCs w:val="20"/>
        </w:rPr>
        <w:t xml:space="preserve"> within Genomic SEM</w:t>
      </w:r>
      <w:r w:rsidRPr="0097423F">
        <w:rPr>
          <w:rFonts w:eastAsia="Calibri" w:cstheme="minorHAnsi"/>
          <w:sz w:val="20"/>
          <w:szCs w:val="20"/>
        </w:rPr>
        <w:t>.</w:t>
      </w:r>
    </w:p>
    <w:p w14:paraId="164DE8FB" w14:textId="77777777" w:rsidR="00737B6C" w:rsidRDefault="00737B6C" w:rsidP="00C0173A">
      <w:pPr>
        <w:spacing w:line="288" w:lineRule="auto"/>
        <w:rPr>
          <w:rFonts w:eastAsia="Times New Roman" w:cstheme="minorHAnsi"/>
          <w:sz w:val="24"/>
          <w:szCs w:val="24"/>
        </w:rPr>
      </w:pPr>
    </w:p>
    <w:p w14:paraId="3BE26FFF" w14:textId="77777777" w:rsidR="003021FE" w:rsidRPr="00D04B3F" w:rsidDel="00CE050D" w:rsidRDefault="003021FE" w:rsidP="003021FE">
      <w:pPr>
        <w:pStyle w:val="Heading3"/>
      </w:pPr>
      <w:r w:rsidRPr="00D04B3F" w:rsidDel="00CE050D">
        <w:t>Effective sample size calculation for latent residual factors</w:t>
      </w:r>
    </w:p>
    <w:p w14:paraId="78EF6A84" w14:textId="6DF40921" w:rsidR="003021FE" w:rsidRDefault="003021FE" w:rsidP="003021FE">
      <w:pPr>
        <w:spacing w:line="288" w:lineRule="auto"/>
        <w:rPr>
          <w:rFonts w:eastAsia="Calibri" w:cstheme="minorHAnsi"/>
          <w:sz w:val="24"/>
          <w:szCs w:val="24"/>
        </w:rPr>
      </w:pPr>
      <w:r w:rsidRPr="00D04B3F" w:rsidDel="00CE050D">
        <w:rPr>
          <w:rFonts w:eastAsia="Calibri" w:cstheme="minorHAnsi"/>
          <w:sz w:val="24"/>
          <w:szCs w:val="24"/>
        </w:rPr>
        <w:t xml:space="preserve">We calculated the expected sample size of the latent non-p factors following the method described by Demange et al. (2021) </w:t>
      </w:r>
      <w:r w:rsidRPr="00D04B3F" w:rsidDel="00CE050D">
        <w:rPr>
          <w:rFonts w:eastAsia="Calibri" w:cstheme="minorHAnsi"/>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Pr>
          <w:rFonts w:eastAsia="Calibri" w:cstheme="minorHAnsi"/>
          <w:sz w:val="24"/>
          <w:szCs w:val="24"/>
        </w:rPr>
        <w:instrText xml:space="preserve"> ADDIN EN.CITE </w:instrText>
      </w:r>
      <w:r w:rsidR="00C65938">
        <w:rPr>
          <w:rFonts w:eastAsia="Calibri" w:cstheme="minorHAnsi"/>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Pr>
          <w:rFonts w:eastAsia="Calibri" w:cstheme="minorHAnsi"/>
          <w:sz w:val="24"/>
          <w:szCs w:val="24"/>
        </w:rPr>
        <w:instrText xml:space="preserve"> ADDIN EN.CITE.DATA </w:instrText>
      </w:r>
      <w:r w:rsidR="00C65938">
        <w:rPr>
          <w:rFonts w:eastAsia="Calibri" w:cstheme="minorHAnsi"/>
          <w:sz w:val="24"/>
          <w:szCs w:val="24"/>
        </w:rPr>
      </w:r>
      <w:r w:rsidR="00C65938">
        <w:rPr>
          <w:rFonts w:eastAsia="Calibri" w:cstheme="minorHAnsi"/>
          <w:sz w:val="24"/>
          <w:szCs w:val="24"/>
        </w:rPr>
        <w:fldChar w:fldCharType="end"/>
      </w:r>
      <w:r w:rsidRPr="00D04B3F" w:rsidDel="00CE050D">
        <w:rPr>
          <w:rFonts w:eastAsia="Calibri" w:cstheme="minorHAnsi"/>
          <w:sz w:val="24"/>
          <w:szCs w:val="24"/>
        </w:rPr>
      </w:r>
      <w:r w:rsidRPr="00D04B3F" w:rsidDel="00CE050D">
        <w:rPr>
          <w:rFonts w:eastAsia="Calibri" w:cstheme="minorHAnsi"/>
          <w:sz w:val="24"/>
          <w:szCs w:val="24"/>
        </w:rPr>
        <w:fldChar w:fldCharType="separate"/>
      </w:r>
      <w:r w:rsidR="00C65938" w:rsidRPr="00C65938">
        <w:rPr>
          <w:rFonts w:eastAsia="Calibri" w:cstheme="minorHAnsi"/>
          <w:noProof/>
          <w:sz w:val="24"/>
          <w:szCs w:val="24"/>
          <w:vertAlign w:val="superscript"/>
        </w:rPr>
        <w:t>12</w:t>
      </w:r>
      <w:r w:rsidRPr="00D04B3F" w:rsidDel="00CE050D">
        <w:rPr>
          <w:rFonts w:eastAsia="Calibri" w:cstheme="minorHAnsi"/>
          <w:sz w:val="24"/>
          <w:szCs w:val="24"/>
        </w:rPr>
        <w:fldChar w:fldCharType="end"/>
      </w:r>
      <w:r w:rsidRPr="00D04B3F" w:rsidDel="00CE050D">
        <w:rPr>
          <w:rFonts w:eastAsia="Calibri" w:cstheme="minorHAnsi"/>
          <w:sz w:val="24"/>
          <w:szCs w:val="24"/>
        </w:rPr>
        <w:t xml:space="preserve">. According to this method, effective sample sizes, estimated based on the formula described by Mallard et al. (2022) </w:t>
      </w:r>
      <w:r w:rsidRPr="00D04B3F" w:rsidDel="00CE050D">
        <w:rPr>
          <w:rFonts w:eastAsia="Calibri" w:cstheme="minorHAnsi"/>
          <w:sz w:val="24"/>
          <w:szCs w:val="24"/>
        </w:rPr>
        <w:fldChar w:fldCharType="begin"/>
      </w:r>
      <w:r w:rsidR="00C65938">
        <w:rPr>
          <w:rFonts w:eastAsia="Calibri" w:cstheme="minorHAnsi"/>
          <w:sz w:val="24"/>
          <w:szCs w:val="24"/>
        </w:rPr>
        <w:instrText xml:space="preserve"> ADDIN EN.CITE &lt;EndNote&gt;&lt;Cite&gt;&lt;Author&gt;Mallard&lt;/Author&gt;&lt;Year&gt;2022&lt;/Year&gt;&lt;RecNum&gt;2&lt;/RecNum&gt;&lt;DisplayText&gt;&lt;style face="superscript"&gt;13&lt;/style&gt;&lt;/DisplayText&gt;&lt;record&gt;&lt;rec-number&gt;2&lt;/rec-number&gt;&lt;foreign-keys&gt;&lt;key app="EN" db-id="sd0t5pvtap5ttteprpyx52z6d00rwr02vdtt" timestamp="1702914574"&gt;2&lt;/key&gt;&lt;/foreign-keys&gt;&lt;ref-type name="Journal Article"&gt;17&lt;/ref-type&gt;&lt;contributors&gt;&lt;authors&gt;&lt;author&gt;Mallard, Travis T.&lt;/author&gt;&lt;author&gt;Karlsson Linnér, Richard&lt;/author&gt;&lt;author&gt;Grotzinger, Andrew D.&lt;/author&gt;&lt;author&gt;Sanchez-Roige, Sandra&lt;/author&gt;&lt;author&gt;Seidlitz, Jakob&lt;/author&gt;&lt;author&gt;Okbay, Aysu&lt;/author&gt;&lt;author&gt;de Vlaming, Ronald&lt;/author&gt;&lt;author&gt;Meddens, S. Fleur W.&lt;/author&gt;&lt;author&gt;Palmer, Abraham A.&lt;/author&gt;&lt;author&gt;Davis, Lea K.&lt;/author&gt;&lt;author&gt;Tucker-Drob, Elliot M.&lt;/author&gt;&lt;author&gt;Kendler, Kenneth S.&lt;/author&gt;&lt;author&gt;Keller, Matthew C.&lt;/author&gt;&lt;author&gt;Koellinger, Philipp D.&lt;/author&gt;&lt;author&gt;Harden, K. Paige&lt;/author&gt;&lt;/authors&gt;&lt;/contributors&gt;&lt;titles&gt;&lt;title&gt;Multivariate GWAS of psychiatric disorders and their cardinal symptoms reveal two dimensions of cross-cutting genetic liabilities&lt;/title&gt;&lt;secondary-title&gt;Cell Genomics&lt;/secondary-title&gt;&lt;/titles&gt;&lt;pages&gt;100140&lt;/pages&gt;&lt;volume&gt;2&lt;/volume&gt;&lt;number&gt;6&lt;/number&gt;&lt;keywords&gt;&lt;keyword&gt;psychiatric genetics&lt;/keyword&gt;&lt;keyword&gt;psychiatric disorders&lt;/keyword&gt;&lt;keyword&gt;transdiagnostic&lt;/keyword&gt;&lt;keyword&gt;genome-wide association study&lt;/keyword&gt;&lt;keyword&gt;genetic correlation&lt;/keyword&gt;&lt;keyword&gt;pleiotropy&lt;/keyword&gt;&lt;keyword&gt;genomics&lt;/keyword&gt;&lt;keyword&gt;neurodevelopment&lt;/keyword&gt;&lt;/keywords&gt;&lt;dates&gt;&lt;year&gt;2022&lt;/year&gt;&lt;pub-dates&gt;&lt;date&gt;2022/06/08/&lt;/date&gt;&lt;/pub-dates&gt;&lt;/dates&gt;&lt;isbn&gt;2666-979X&lt;/isbn&gt;&lt;urls&gt;&lt;related-urls&gt;&lt;url&gt;https://www.sciencedirect.com/science/article/pii/S2666979X22000738&lt;/url&gt;&lt;url&gt;https://www.sciencedirect.com/science/article/pii/S2666979X22000738?via%3Dihub&lt;/url&gt;&lt;/related-urls&gt;&lt;/urls&gt;&lt;electronic-resource-num&gt;https://doi.org/10.1016/j.xgen.2022.100140&lt;/electronic-resource-num&gt;&lt;/record&gt;&lt;/Cite&gt;&lt;/EndNote&gt;</w:instrText>
      </w:r>
      <w:r w:rsidRPr="00D04B3F" w:rsidDel="00CE050D">
        <w:rPr>
          <w:rFonts w:eastAsia="Calibri" w:cstheme="minorHAnsi"/>
          <w:sz w:val="24"/>
          <w:szCs w:val="24"/>
        </w:rPr>
        <w:fldChar w:fldCharType="separate"/>
      </w:r>
      <w:r w:rsidR="00C65938" w:rsidRPr="00C65938">
        <w:rPr>
          <w:rFonts w:eastAsia="Calibri" w:cstheme="minorHAnsi"/>
          <w:noProof/>
          <w:sz w:val="24"/>
          <w:szCs w:val="24"/>
          <w:vertAlign w:val="superscript"/>
        </w:rPr>
        <w:t>13</w:t>
      </w:r>
      <w:r w:rsidRPr="00D04B3F" w:rsidDel="00CE050D">
        <w:rPr>
          <w:rFonts w:eastAsia="Calibri" w:cstheme="minorHAnsi"/>
          <w:sz w:val="24"/>
          <w:szCs w:val="24"/>
        </w:rPr>
        <w:fldChar w:fldCharType="end"/>
      </w:r>
      <w:r w:rsidRPr="00D04B3F" w:rsidDel="00CE050D">
        <w:rPr>
          <w:rFonts w:eastAsia="Calibri" w:cstheme="minorHAnsi"/>
          <w:sz w:val="24"/>
          <w:szCs w:val="24"/>
        </w:rPr>
        <w:t xml:space="preserve">, are adjusted by multiplying them by the residual heritability (squared unstandardized path loading). </w:t>
      </w:r>
    </w:p>
    <w:p w14:paraId="1C2B221F" w14:textId="77777777" w:rsidR="00E92D8C" w:rsidRPr="00D04B3F" w:rsidRDefault="00E92D8C" w:rsidP="00C0173A">
      <w:pPr>
        <w:spacing w:line="288" w:lineRule="auto"/>
        <w:rPr>
          <w:rFonts w:eastAsia="Times New Roman" w:cstheme="minorHAnsi"/>
          <w:sz w:val="24"/>
          <w:szCs w:val="24"/>
        </w:rPr>
      </w:pPr>
    </w:p>
    <w:p w14:paraId="69C9575D" w14:textId="65C0E813" w:rsidR="00D25B7D" w:rsidRPr="00D04B3F" w:rsidRDefault="00A67908" w:rsidP="00222B37">
      <w:pPr>
        <w:pStyle w:val="Heading2"/>
      </w:pPr>
      <w:r w:rsidRPr="00D04B3F">
        <w:t xml:space="preserve">Supplementary </w:t>
      </w:r>
      <w:r w:rsidR="00D25B7D" w:rsidRPr="00D04B3F">
        <w:t xml:space="preserve">References: </w:t>
      </w:r>
    </w:p>
    <w:p w14:paraId="4F71C9F5" w14:textId="77777777" w:rsidR="00C65938" w:rsidRPr="00C65938" w:rsidRDefault="00D25B7D" w:rsidP="00C65938">
      <w:pPr>
        <w:pStyle w:val="EndNoteBibliography"/>
        <w:ind w:left="720" w:hanging="720"/>
      </w:pPr>
      <w:r w:rsidRPr="00D04B3F">
        <w:fldChar w:fldCharType="begin"/>
      </w:r>
      <w:r w:rsidRPr="00E92D8C">
        <w:instrText xml:space="preserve"> ADDIN EN.REFLIST </w:instrText>
      </w:r>
      <w:r w:rsidRPr="00D04B3F">
        <w:fldChar w:fldCharType="separate"/>
      </w:r>
      <w:r w:rsidR="00C65938" w:rsidRPr="00C65938">
        <w:t>1.</w:t>
      </w:r>
      <w:r w:rsidR="00C65938" w:rsidRPr="00C65938">
        <w:tab/>
        <w:t>Grotzinger AD, Rhemtulla M, de Vlaming R, Ritchie SJ, Mallard TT, Hill WD</w:t>
      </w:r>
      <w:r w:rsidR="00C65938" w:rsidRPr="00C65938">
        <w:rPr>
          <w:i/>
        </w:rPr>
        <w:t xml:space="preserve"> et al.</w:t>
      </w:r>
      <w:r w:rsidR="00C65938" w:rsidRPr="00C65938">
        <w:t xml:space="preserve"> Genomic structural equation modelling provides insights into the multivariate genetic architecture of complex traits. </w:t>
      </w:r>
      <w:r w:rsidR="00C65938" w:rsidRPr="00C65938">
        <w:rPr>
          <w:i/>
        </w:rPr>
        <w:t>Nat Hum Behav</w:t>
      </w:r>
      <w:r w:rsidR="00C65938" w:rsidRPr="00C65938">
        <w:t xml:space="preserve"> 2019; </w:t>
      </w:r>
      <w:r w:rsidR="00C65938" w:rsidRPr="00C65938">
        <w:rPr>
          <w:b/>
        </w:rPr>
        <w:t>3</w:t>
      </w:r>
      <w:r w:rsidR="00C65938" w:rsidRPr="00C65938">
        <w:t>(5)</w:t>
      </w:r>
      <w:r w:rsidR="00C65938" w:rsidRPr="00C65938">
        <w:rPr>
          <w:b/>
        </w:rPr>
        <w:t xml:space="preserve">: </w:t>
      </w:r>
      <w:r w:rsidR="00C65938" w:rsidRPr="00C65938">
        <w:t>513-525.</w:t>
      </w:r>
    </w:p>
    <w:p w14:paraId="3180C32D" w14:textId="77777777" w:rsidR="00C65938" w:rsidRPr="00C65938" w:rsidRDefault="00C65938" w:rsidP="00C65938">
      <w:pPr>
        <w:pStyle w:val="EndNoteBibliography"/>
        <w:spacing w:after="0"/>
      </w:pPr>
    </w:p>
    <w:p w14:paraId="11E067E5" w14:textId="77777777" w:rsidR="00C65938" w:rsidRPr="00C65938" w:rsidRDefault="00C65938" w:rsidP="00C65938">
      <w:pPr>
        <w:pStyle w:val="EndNoteBibliography"/>
        <w:ind w:left="720" w:hanging="720"/>
      </w:pPr>
      <w:r w:rsidRPr="00C65938">
        <w:t>2.</w:t>
      </w:r>
      <w:r w:rsidRPr="00C65938">
        <w:tab/>
        <w:t xml:space="preserve">Grotzinger AD, Fuente J, Prive F, Nivard MG, Tucker-Drob EM. Pervasive Downward Bias in Estimates of Liability-Scale Heritability in Genome-wide Association Study Meta-analysis: A Simple Solution. </w:t>
      </w:r>
      <w:r w:rsidRPr="00C65938">
        <w:rPr>
          <w:i/>
        </w:rPr>
        <w:t>Biol Psychiatry</w:t>
      </w:r>
      <w:r w:rsidRPr="00C65938">
        <w:t xml:space="preserve"> 2023; </w:t>
      </w:r>
      <w:r w:rsidRPr="00C65938">
        <w:rPr>
          <w:b/>
        </w:rPr>
        <w:t>93</w:t>
      </w:r>
      <w:r w:rsidRPr="00C65938">
        <w:t>(1)</w:t>
      </w:r>
      <w:r w:rsidRPr="00C65938">
        <w:rPr>
          <w:b/>
        </w:rPr>
        <w:t xml:space="preserve">: </w:t>
      </w:r>
      <w:r w:rsidRPr="00C65938">
        <w:t>29-36.</w:t>
      </w:r>
    </w:p>
    <w:p w14:paraId="07AF3B06" w14:textId="77777777" w:rsidR="00C65938" w:rsidRPr="00C65938" w:rsidRDefault="00C65938" w:rsidP="00C65938">
      <w:pPr>
        <w:pStyle w:val="EndNoteBibliography"/>
        <w:spacing w:after="0"/>
      </w:pPr>
    </w:p>
    <w:p w14:paraId="66CB027D" w14:textId="77777777" w:rsidR="00C65938" w:rsidRPr="00C65938" w:rsidRDefault="00C65938" w:rsidP="00C65938">
      <w:pPr>
        <w:pStyle w:val="EndNoteBibliography"/>
        <w:ind w:left="720" w:hanging="720"/>
      </w:pPr>
      <w:r w:rsidRPr="00C65938">
        <w:t>3.</w:t>
      </w:r>
      <w:r w:rsidRPr="00C65938">
        <w:tab/>
        <w:t>Goes FS, McGrath J, Avramopoulos D, Wolyniec P, Pirooznia M, Ruczinski I</w:t>
      </w:r>
      <w:r w:rsidRPr="00C65938">
        <w:rPr>
          <w:i/>
        </w:rPr>
        <w:t xml:space="preserve"> et al.</w:t>
      </w:r>
      <w:r w:rsidRPr="00C65938">
        <w:t xml:space="preserve"> Genome-wide association study of schizophrenia in Ashkenazi Jews. </w:t>
      </w:r>
      <w:r w:rsidRPr="00C65938">
        <w:rPr>
          <w:i/>
        </w:rPr>
        <w:t>Am J Med Genet B Neuropsychiatr Genet</w:t>
      </w:r>
      <w:r w:rsidRPr="00C65938">
        <w:t xml:space="preserve"> 2015; </w:t>
      </w:r>
      <w:r w:rsidRPr="00C65938">
        <w:rPr>
          <w:b/>
        </w:rPr>
        <w:t>168</w:t>
      </w:r>
      <w:r w:rsidRPr="00C65938">
        <w:t>(8)</w:t>
      </w:r>
      <w:r w:rsidRPr="00C65938">
        <w:rPr>
          <w:b/>
        </w:rPr>
        <w:t xml:space="preserve">: </w:t>
      </w:r>
      <w:r w:rsidRPr="00C65938">
        <w:t>649-659.</w:t>
      </w:r>
    </w:p>
    <w:p w14:paraId="3A6C51D6" w14:textId="77777777" w:rsidR="00C65938" w:rsidRPr="00C65938" w:rsidRDefault="00C65938" w:rsidP="00C65938">
      <w:pPr>
        <w:pStyle w:val="EndNoteBibliography"/>
        <w:spacing w:after="0"/>
      </w:pPr>
    </w:p>
    <w:p w14:paraId="629460BA" w14:textId="77777777" w:rsidR="00C65938" w:rsidRPr="00C65938" w:rsidRDefault="00C65938" w:rsidP="00C65938">
      <w:pPr>
        <w:pStyle w:val="EndNoteBibliography"/>
        <w:ind w:left="720" w:hanging="720"/>
      </w:pPr>
      <w:r w:rsidRPr="00C65938">
        <w:lastRenderedPageBreak/>
        <w:t>4.</w:t>
      </w:r>
      <w:r w:rsidRPr="00C65938">
        <w:tab/>
        <w:t>Bhattacharya A, Vo DD, Jops C, Kim M, Wen C, Hervoso JL</w:t>
      </w:r>
      <w:r w:rsidRPr="00C65938">
        <w:rPr>
          <w:i/>
        </w:rPr>
        <w:t xml:space="preserve"> et al.</w:t>
      </w:r>
      <w:r w:rsidRPr="00C65938">
        <w:t xml:space="preserve"> Isoform-level transcriptome-wide association uncovers extensive novel genetic risk mechanisms for neuropsychiatric disorders in the human brain. </w:t>
      </w:r>
      <w:r w:rsidRPr="00C65938">
        <w:rPr>
          <w:i/>
        </w:rPr>
        <w:t>medRxiv</w:t>
      </w:r>
      <w:r w:rsidRPr="00C65938">
        <w:t xml:space="preserve"> 2023</w:t>
      </w:r>
      <w:r w:rsidRPr="00C65938">
        <w:rPr>
          <w:b/>
        </w:rPr>
        <w:t xml:space="preserve">: </w:t>
      </w:r>
      <w:r w:rsidRPr="00C65938">
        <w:t>2022.2008.2023.22279134.</w:t>
      </w:r>
    </w:p>
    <w:p w14:paraId="1A04518C" w14:textId="77777777" w:rsidR="00C65938" w:rsidRPr="00C65938" w:rsidRDefault="00C65938" w:rsidP="00C65938">
      <w:pPr>
        <w:pStyle w:val="EndNoteBibliography"/>
        <w:spacing w:after="0"/>
      </w:pPr>
    </w:p>
    <w:p w14:paraId="2E50BDE6" w14:textId="77777777" w:rsidR="00C65938" w:rsidRPr="00C65938" w:rsidRDefault="00C65938" w:rsidP="00C65938">
      <w:pPr>
        <w:pStyle w:val="EndNoteBibliography"/>
        <w:ind w:left="720" w:hanging="720"/>
      </w:pPr>
      <w:r w:rsidRPr="00C65938">
        <w:t>5.</w:t>
      </w:r>
      <w:r w:rsidRPr="00C65938">
        <w:tab/>
        <w:t>Chen J, Calhoun VD, Lin D, Perrone-Bizzozero NI, Bustillo JR, Pearlson GD</w:t>
      </w:r>
      <w:r w:rsidRPr="00C65938">
        <w:rPr>
          <w:i/>
        </w:rPr>
        <w:t xml:space="preserve"> et al.</w:t>
      </w:r>
      <w:r w:rsidRPr="00C65938">
        <w:t xml:space="preserve"> Shared Genetic Risk of Schizophrenia and Gray Matter Reduction in 6p22.1. </w:t>
      </w:r>
      <w:r w:rsidRPr="00C65938">
        <w:rPr>
          <w:i/>
        </w:rPr>
        <w:t>Schizophr Bull</w:t>
      </w:r>
      <w:r w:rsidRPr="00C65938">
        <w:t xml:space="preserve"> 2019; </w:t>
      </w:r>
      <w:r w:rsidRPr="00C65938">
        <w:rPr>
          <w:b/>
        </w:rPr>
        <w:t>45</w:t>
      </w:r>
      <w:r w:rsidRPr="00C65938">
        <w:t>(1)</w:t>
      </w:r>
      <w:r w:rsidRPr="00C65938">
        <w:rPr>
          <w:b/>
        </w:rPr>
        <w:t xml:space="preserve">: </w:t>
      </w:r>
      <w:r w:rsidRPr="00C65938">
        <w:t>222-232.</w:t>
      </w:r>
    </w:p>
    <w:p w14:paraId="7D4E3CB7" w14:textId="77777777" w:rsidR="00C65938" w:rsidRPr="00C65938" w:rsidRDefault="00C65938" w:rsidP="00C65938">
      <w:pPr>
        <w:pStyle w:val="EndNoteBibliography"/>
        <w:spacing w:after="0"/>
      </w:pPr>
    </w:p>
    <w:p w14:paraId="6A0BA11E" w14:textId="77777777" w:rsidR="00C65938" w:rsidRPr="00C65938" w:rsidRDefault="00C65938" w:rsidP="00C65938">
      <w:pPr>
        <w:pStyle w:val="EndNoteBibliography"/>
        <w:ind w:left="720" w:hanging="720"/>
      </w:pPr>
      <w:r w:rsidRPr="00C65938">
        <w:t>6.</w:t>
      </w:r>
      <w:r w:rsidRPr="00C65938">
        <w:tab/>
        <w:t>Ikeda M, Takahashi A, Kamatani Y, Momozawa Y, Saito T, Kondo K</w:t>
      </w:r>
      <w:r w:rsidRPr="00C65938">
        <w:rPr>
          <w:i/>
        </w:rPr>
        <w:t xml:space="preserve"> et al.</w:t>
      </w:r>
      <w:r w:rsidRPr="00C65938">
        <w:t xml:space="preserve"> Genome-Wide Association Study Detected Novel Susceptibility Genes for Schizophrenia and Shared Trans-Populations/Diseases Genetic Effect. </w:t>
      </w:r>
      <w:r w:rsidRPr="00C65938">
        <w:rPr>
          <w:i/>
        </w:rPr>
        <w:t>Schizophr Bull</w:t>
      </w:r>
      <w:r w:rsidRPr="00C65938">
        <w:t xml:space="preserve"> 2019; </w:t>
      </w:r>
      <w:r w:rsidRPr="00C65938">
        <w:rPr>
          <w:b/>
        </w:rPr>
        <w:t>45</w:t>
      </w:r>
      <w:r w:rsidRPr="00C65938">
        <w:t>(4)</w:t>
      </w:r>
      <w:r w:rsidRPr="00C65938">
        <w:rPr>
          <w:b/>
        </w:rPr>
        <w:t xml:space="preserve">: </w:t>
      </w:r>
      <w:r w:rsidRPr="00C65938">
        <w:t>824-834.</w:t>
      </w:r>
    </w:p>
    <w:p w14:paraId="7F55D95C" w14:textId="77777777" w:rsidR="00C65938" w:rsidRPr="00C65938" w:rsidRDefault="00C65938" w:rsidP="00C65938">
      <w:pPr>
        <w:pStyle w:val="EndNoteBibliography"/>
        <w:spacing w:after="0"/>
      </w:pPr>
    </w:p>
    <w:p w14:paraId="54F2C254" w14:textId="77777777" w:rsidR="00C65938" w:rsidRPr="00C65938" w:rsidRDefault="00C65938" w:rsidP="00C65938">
      <w:pPr>
        <w:pStyle w:val="EndNoteBibliography"/>
        <w:ind w:left="720" w:hanging="720"/>
      </w:pPr>
      <w:r w:rsidRPr="00C65938">
        <w:t>7.</w:t>
      </w:r>
      <w:r w:rsidRPr="00C65938">
        <w:tab/>
        <w:t xml:space="preserve">Christakoudi S, Riboli E, Evangelou E, Tsilidis KK. Associations of body shape index (ABSI) and hip index with liver, metabolic, and inflammatory biomarkers in the UK Biobank cohort. </w:t>
      </w:r>
      <w:r w:rsidRPr="00C65938">
        <w:rPr>
          <w:i/>
        </w:rPr>
        <w:t>Sci Rep</w:t>
      </w:r>
      <w:r w:rsidRPr="00C65938">
        <w:t xml:space="preserve"> 2022; </w:t>
      </w:r>
      <w:r w:rsidRPr="00C65938">
        <w:rPr>
          <w:b/>
        </w:rPr>
        <w:t>12</w:t>
      </w:r>
      <w:r w:rsidRPr="00C65938">
        <w:t>(1)</w:t>
      </w:r>
      <w:r w:rsidRPr="00C65938">
        <w:rPr>
          <w:b/>
        </w:rPr>
        <w:t xml:space="preserve">: </w:t>
      </w:r>
      <w:r w:rsidRPr="00C65938">
        <w:t>8812.</w:t>
      </w:r>
    </w:p>
    <w:p w14:paraId="634DFC6B" w14:textId="77777777" w:rsidR="00C65938" w:rsidRPr="00C65938" w:rsidRDefault="00C65938" w:rsidP="00C65938">
      <w:pPr>
        <w:pStyle w:val="EndNoteBibliography"/>
        <w:spacing w:after="0"/>
      </w:pPr>
    </w:p>
    <w:p w14:paraId="51952C18" w14:textId="77777777" w:rsidR="00C65938" w:rsidRPr="00C65938" w:rsidRDefault="00C65938" w:rsidP="00C65938">
      <w:pPr>
        <w:pStyle w:val="EndNoteBibliography"/>
        <w:ind w:left="720" w:hanging="720"/>
      </w:pPr>
      <w:r w:rsidRPr="00C65938">
        <w:t>8.</w:t>
      </w:r>
      <w:r w:rsidRPr="00C65938">
        <w:tab/>
        <w:t>Sakaue S, Kanai M, Tanigawa Y, Karjalainen J, Kurki M, Koshiba S</w:t>
      </w:r>
      <w:r w:rsidRPr="00C65938">
        <w:rPr>
          <w:i/>
        </w:rPr>
        <w:t xml:space="preserve"> et al.</w:t>
      </w:r>
      <w:r w:rsidRPr="00C65938">
        <w:t xml:space="preserve"> A cross-population atlas of genetic associations for 220 human phenotypes. </w:t>
      </w:r>
      <w:r w:rsidRPr="00C65938">
        <w:rPr>
          <w:i/>
        </w:rPr>
        <w:t>Nat Genet</w:t>
      </w:r>
      <w:r w:rsidRPr="00C65938">
        <w:t xml:space="preserve"> 2021; </w:t>
      </w:r>
      <w:r w:rsidRPr="00C65938">
        <w:rPr>
          <w:b/>
        </w:rPr>
        <w:t>53</w:t>
      </w:r>
      <w:r w:rsidRPr="00C65938">
        <w:t>(10)</w:t>
      </w:r>
      <w:r w:rsidRPr="00C65938">
        <w:rPr>
          <w:b/>
        </w:rPr>
        <w:t xml:space="preserve">: </w:t>
      </w:r>
      <w:r w:rsidRPr="00C65938">
        <w:t>1415-1424.</w:t>
      </w:r>
    </w:p>
    <w:p w14:paraId="63168777" w14:textId="77777777" w:rsidR="00C65938" w:rsidRPr="00C65938" w:rsidRDefault="00C65938" w:rsidP="00C65938">
      <w:pPr>
        <w:pStyle w:val="EndNoteBibliography"/>
        <w:spacing w:after="0"/>
      </w:pPr>
    </w:p>
    <w:p w14:paraId="40EF01AC" w14:textId="77777777" w:rsidR="00C65938" w:rsidRPr="00C65938" w:rsidRDefault="00C65938" w:rsidP="00C65938">
      <w:pPr>
        <w:pStyle w:val="EndNoteBibliography"/>
        <w:ind w:left="720" w:hanging="720"/>
      </w:pPr>
      <w:r w:rsidRPr="00C65938">
        <w:t>9.</w:t>
      </w:r>
      <w:r w:rsidRPr="00C65938">
        <w:tab/>
        <w:t>Hill WD, Marioni RE, Maghzian O, Ritchie SJ, Hagenaars SP, McIntosh AM</w:t>
      </w:r>
      <w:r w:rsidRPr="00C65938">
        <w:rPr>
          <w:i/>
        </w:rPr>
        <w:t xml:space="preserve"> et al.</w:t>
      </w:r>
      <w:r w:rsidRPr="00C65938">
        <w:t xml:space="preserve"> A combined analysis of genetically correlated traits identifies 187 loci and a role for neurogenesis and myelination in intelligence. </w:t>
      </w:r>
      <w:r w:rsidRPr="00C65938">
        <w:rPr>
          <w:i/>
        </w:rPr>
        <w:t>Mol Psychiatry</w:t>
      </w:r>
      <w:r w:rsidRPr="00C65938">
        <w:t xml:space="preserve"> 2019; </w:t>
      </w:r>
      <w:r w:rsidRPr="00C65938">
        <w:rPr>
          <w:b/>
        </w:rPr>
        <w:t>24</w:t>
      </w:r>
      <w:r w:rsidRPr="00C65938">
        <w:t>(2)</w:t>
      </w:r>
      <w:r w:rsidRPr="00C65938">
        <w:rPr>
          <w:b/>
        </w:rPr>
        <w:t xml:space="preserve">: </w:t>
      </w:r>
      <w:r w:rsidRPr="00C65938">
        <w:t>169-181.</w:t>
      </w:r>
    </w:p>
    <w:p w14:paraId="62FB42AD" w14:textId="77777777" w:rsidR="00C65938" w:rsidRPr="00C65938" w:rsidRDefault="00C65938" w:rsidP="00C65938">
      <w:pPr>
        <w:pStyle w:val="EndNoteBibliography"/>
        <w:spacing w:after="0"/>
      </w:pPr>
    </w:p>
    <w:p w14:paraId="42D384B5" w14:textId="77777777" w:rsidR="00C65938" w:rsidRPr="00C65938" w:rsidRDefault="00C65938" w:rsidP="00C65938">
      <w:pPr>
        <w:pStyle w:val="EndNoteBibliography"/>
        <w:ind w:left="720" w:hanging="720"/>
      </w:pPr>
      <w:r w:rsidRPr="00C65938">
        <w:t>10.</w:t>
      </w:r>
      <w:r w:rsidRPr="00C65938">
        <w:tab/>
        <w:t xml:space="preserve">de Leeuw CA, Mooij JM, Heskes T, Posthuma D. MAGMA: generalized gene-set analysis of GWAS data. </w:t>
      </w:r>
      <w:r w:rsidRPr="00C65938">
        <w:rPr>
          <w:i/>
        </w:rPr>
        <w:t>PLoS Comput Biol</w:t>
      </w:r>
      <w:r w:rsidRPr="00C65938">
        <w:t xml:space="preserve"> 2015; </w:t>
      </w:r>
      <w:r w:rsidRPr="00C65938">
        <w:rPr>
          <w:b/>
        </w:rPr>
        <w:t>11</w:t>
      </w:r>
      <w:r w:rsidRPr="00C65938">
        <w:t>(4)</w:t>
      </w:r>
      <w:r w:rsidRPr="00C65938">
        <w:rPr>
          <w:b/>
        </w:rPr>
        <w:t xml:space="preserve">: </w:t>
      </w:r>
      <w:r w:rsidRPr="00C65938">
        <w:t>e1004219.</w:t>
      </w:r>
    </w:p>
    <w:p w14:paraId="03007F16" w14:textId="77777777" w:rsidR="00C65938" w:rsidRPr="00C65938" w:rsidRDefault="00C65938" w:rsidP="00C65938">
      <w:pPr>
        <w:pStyle w:val="EndNoteBibliography"/>
        <w:spacing w:after="0"/>
      </w:pPr>
    </w:p>
    <w:p w14:paraId="499EAAE4" w14:textId="77777777" w:rsidR="00C65938" w:rsidRPr="00C65938" w:rsidRDefault="00C65938" w:rsidP="00C65938">
      <w:pPr>
        <w:pStyle w:val="EndNoteBibliography"/>
        <w:ind w:left="720" w:hanging="720"/>
      </w:pPr>
      <w:r w:rsidRPr="00C65938">
        <w:t>11.</w:t>
      </w:r>
      <w:r w:rsidRPr="00C65938">
        <w:tab/>
        <w:t>!!! INVALID CITATION !!! .</w:t>
      </w:r>
    </w:p>
    <w:p w14:paraId="3A955A90" w14:textId="77777777" w:rsidR="00C65938" w:rsidRPr="00C65938" w:rsidRDefault="00C65938" w:rsidP="00C65938">
      <w:pPr>
        <w:pStyle w:val="EndNoteBibliography"/>
        <w:spacing w:after="0"/>
      </w:pPr>
    </w:p>
    <w:p w14:paraId="0C2527ED" w14:textId="77777777" w:rsidR="00C65938" w:rsidRPr="00C65938" w:rsidRDefault="00C65938" w:rsidP="00C65938">
      <w:pPr>
        <w:pStyle w:val="EndNoteBibliography"/>
        <w:ind w:left="720" w:hanging="720"/>
      </w:pPr>
      <w:r w:rsidRPr="00C65938">
        <w:t>12.</w:t>
      </w:r>
      <w:r w:rsidRPr="00C65938">
        <w:tab/>
        <w:t>Demange PA, Malanchini M, Mallard TT, Biroli P, Cox SR, Grotzinger AD</w:t>
      </w:r>
      <w:r w:rsidRPr="00C65938">
        <w:rPr>
          <w:i/>
        </w:rPr>
        <w:t xml:space="preserve"> et al.</w:t>
      </w:r>
      <w:r w:rsidRPr="00C65938">
        <w:t xml:space="preserve"> Investigating the genetic architecture of noncognitive skills using GWAS-by-subtraction. </w:t>
      </w:r>
      <w:r w:rsidRPr="00C65938">
        <w:rPr>
          <w:i/>
        </w:rPr>
        <w:t>Nat Genet</w:t>
      </w:r>
      <w:r w:rsidRPr="00C65938">
        <w:t xml:space="preserve"> 2021; </w:t>
      </w:r>
      <w:r w:rsidRPr="00C65938">
        <w:rPr>
          <w:b/>
        </w:rPr>
        <w:t>53</w:t>
      </w:r>
      <w:r w:rsidRPr="00C65938">
        <w:t>(1)</w:t>
      </w:r>
      <w:r w:rsidRPr="00C65938">
        <w:rPr>
          <w:b/>
        </w:rPr>
        <w:t xml:space="preserve">: </w:t>
      </w:r>
      <w:r w:rsidRPr="00C65938">
        <w:t>35-44.</w:t>
      </w:r>
    </w:p>
    <w:p w14:paraId="32BEFEF9" w14:textId="77777777" w:rsidR="00C65938" w:rsidRPr="00C65938" w:rsidRDefault="00C65938" w:rsidP="00C65938">
      <w:pPr>
        <w:pStyle w:val="EndNoteBibliography"/>
        <w:spacing w:after="0"/>
      </w:pPr>
    </w:p>
    <w:p w14:paraId="642987C3" w14:textId="77777777" w:rsidR="00C65938" w:rsidRPr="00C65938" w:rsidRDefault="00C65938" w:rsidP="00C65938">
      <w:pPr>
        <w:pStyle w:val="EndNoteBibliography"/>
        <w:ind w:left="720" w:hanging="720"/>
      </w:pPr>
      <w:r w:rsidRPr="00C65938">
        <w:t>13.</w:t>
      </w:r>
      <w:r w:rsidRPr="00C65938">
        <w:tab/>
        <w:t>Mallard TT, Karlsson Linnér R, Grotzinger AD, Sanchez-Roige S, Seidlitz J, Okbay A</w:t>
      </w:r>
      <w:r w:rsidRPr="00C65938">
        <w:rPr>
          <w:i/>
        </w:rPr>
        <w:t xml:space="preserve"> et al.</w:t>
      </w:r>
      <w:r w:rsidRPr="00C65938">
        <w:t xml:space="preserve"> Multivariate GWAS of psychiatric disorders and their cardinal symptoms reveal two dimensions of cross-cutting genetic liabilities. </w:t>
      </w:r>
      <w:r w:rsidRPr="00C65938">
        <w:rPr>
          <w:i/>
        </w:rPr>
        <w:t>Cell Genomics</w:t>
      </w:r>
      <w:r w:rsidRPr="00C65938">
        <w:t xml:space="preserve"> 2022; </w:t>
      </w:r>
      <w:r w:rsidRPr="00C65938">
        <w:rPr>
          <w:b/>
        </w:rPr>
        <w:t>2</w:t>
      </w:r>
      <w:r w:rsidRPr="00C65938">
        <w:t>(6)</w:t>
      </w:r>
      <w:r w:rsidRPr="00C65938">
        <w:rPr>
          <w:b/>
        </w:rPr>
        <w:t xml:space="preserve">: </w:t>
      </w:r>
      <w:r w:rsidRPr="00C65938">
        <w:t>100140.</w:t>
      </w:r>
    </w:p>
    <w:p w14:paraId="3EAF0A64" w14:textId="77777777" w:rsidR="00C65938" w:rsidRPr="00C65938" w:rsidRDefault="00C65938" w:rsidP="00C65938">
      <w:pPr>
        <w:pStyle w:val="EndNoteBibliography"/>
      </w:pPr>
    </w:p>
    <w:p w14:paraId="2E66E8B0" w14:textId="7B840F06" w:rsidR="00136558" w:rsidRPr="00222B37" w:rsidRDefault="00D25B7D" w:rsidP="3249A9FF">
      <w:pPr>
        <w:spacing w:line="288" w:lineRule="auto"/>
        <w:rPr>
          <w:rFonts w:eastAsia="Times New Roman" w:cstheme="minorHAnsi"/>
          <w:sz w:val="24"/>
          <w:szCs w:val="24"/>
        </w:rPr>
      </w:pPr>
      <w:r w:rsidRPr="00D04B3F">
        <w:rPr>
          <w:rFonts w:cstheme="minorHAnsi"/>
        </w:rPr>
        <w:fldChar w:fldCharType="end"/>
      </w:r>
    </w:p>
    <w:p w14:paraId="585B3126" w14:textId="77777777" w:rsidR="00666015" w:rsidRDefault="00666015" w:rsidP="000767DD">
      <w:pPr>
        <w:spacing w:line="288" w:lineRule="auto"/>
        <w:sectPr w:rsidR="00666015" w:rsidSect="00C92674">
          <w:headerReference w:type="default" r:id="rId15"/>
          <w:footerReference w:type="even" r:id="rId16"/>
          <w:footerReference w:type="default" r:id="rId17"/>
          <w:pgSz w:w="11906" w:h="16838"/>
          <w:pgMar w:top="1440" w:right="1440" w:bottom="1440" w:left="1440" w:header="708" w:footer="708" w:gutter="0"/>
          <w:cols w:space="708"/>
          <w:docGrid w:linePitch="360"/>
        </w:sectPr>
      </w:pPr>
    </w:p>
    <w:p w14:paraId="36B44DC0" w14:textId="6A4F90E9" w:rsidR="002D531B" w:rsidRPr="00222B37" w:rsidRDefault="00157FFA" w:rsidP="00222B37">
      <w:pPr>
        <w:pStyle w:val="Heading1"/>
      </w:pPr>
      <w:r w:rsidRPr="00222B37">
        <w:lastRenderedPageBreak/>
        <w:t>SUPPLEMENTARY FIGURES</w:t>
      </w:r>
    </w:p>
    <w:p w14:paraId="74898BEC" w14:textId="77777777" w:rsidR="00943C79" w:rsidRDefault="00943C79" w:rsidP="0023255B">
      <w:pPr>
        <w:spacing w:after="0"/>
        <w:rPr>
          <w:rFonts w:eastAsia="Times New Roman"/>
          <w:color w:val="000000" w:themeColor="text1"/>
          <w:sz w:val="24"/>
          <w:szCs w:val="24"/>
        </w:rPr>
      </w:pPr>
    </w:p>
    <w:p w14:paraId="55F3F932" w14:textId="77777777" w:rsidR="007C65FD" w:rsidRDefault="007C65FD" w:rsidP="007C65FD">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drawing>
          <wp:inline distT="0" distB="0" distL="0" distR="0" wp14:anchorId="5CBD0DA4" wp14:editId="5BC125D1">
            <wp:extent cx="5731510" cy="3539490"/>
            <wp:effectExtent l="0" t="0" r="0" b="3810"/>
            <wp:docPr id="590000302" name="Picture 7"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33000" name="Picture 7" descr="A graph with green and blue bar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0BABC789" w14:textId="77777777" w:rsidR="007C65FD" w:rsidRDefault="007C65FD" w:rsidP="007C65FD">
      <w:pPr>
        <w:spacing w:after="0"/>
        <w:rPr>
          <w:rFonts w:eastAsia="Times New Roman" w:cstheme="minorHAnsi"/>
          <w:color w:val="000000" w:themeColor="text1"/>
          <w:sz w:val="24"/>
          <w:szCs w:val="24"/>
        </w:rPr>
      </w:pPr>
    </w:p>
    <w:p w14:paraId="58129A7A" w14:textId="02691356" w:rsidR="007C65FD" w:rsidRDefault="007C65FD" w:rsidP="007C65FD">
      <w:pPr>
        <w:spacing w:after="0"/>
        <w:rPr>
          <w:rFonts w:eastAsia="Times New Roman" w:cstheme="minorHAnsi"/>
          <w:color w:val="000000" w:themeColor="text1"/>
          <w:sz w:val="24"/>
          <w:szCs w:val="24"/>
        </w:rPr>
      </w:pPr>
      <w:r w:rsidRPr="00D04B3F">
        <w:rPr>
          <w:rFonts w:eastAsia="Times New Roman" w:cstheme="minorHAnsi"/>
          <w:b/>
          <w:bCs/>
          <w:color w:val="000000" w:themeColor="text1"/>
          <w:sz w:val="24"/>
          <w:szCs w:val="24"/>
        </w:rPr>
        <w:t xml:space="preserve">Supplementary Figure </w:t>
      </w:r>
      <w:r>
        <w:rPr>
          <w:rFonts w:eastAsia="Times New Roman"/>
          <w:b/>
          <w:bCs/>
          <w:color w:val="000000" w:themeColor="text1"/>
          <w:sz w:val="24"/>
          <w:szCs w:val="24"/>
        </w:rPr>
        <w:t>1</w:t>
      </w:r>
      <w:r w:rsidRPr="00D04B3F">
        <w:rPr>
          <w:rFonts w:eastAsia="Times New Roman" w:cstheme="minorHAnsi"/>
          <w:b/>
          <w:bCs/>
          <w:color w:val="000000" w:themeColor="text1"/>
          <w:sz w:val="24"/>
          <w:szCs w:val="24"/>
        </w:rPr>
        <w:t>. Manhattan plot of the ANX Non-p GWAS.</w:t>
      </w:r>
      <w:r w:rsidRPr="00D04B3F">
        <w:rPr>
          <w:rFonts w:eastAsia="Times New Roman" w:cstheme="minorHAnsi"/>
          <w:color w:val="000000" w:themeColor="text1"/>
          <w:sz w:val="24"/>
          <w:szCs w:val="24"/>
        </w:rPr>
        <w:t xml:space="preserve"> Plot of the -log</w:t>
      </w:r>
      <w:r w:rsidRPr="00D04B3F">
        <w:rPr>
          <w:rFonts w:eastAsia="Times New Roman" w:cstheme="minorHAnsi"/>
          <w:color w:val="000000" w:themeColor="text1"/>
          <w:sz w:val="24"/>
          <w:szCs w:val="24"/>
          <w:vertAlign w:val="subscript"/>
        </w:rPr>
        <w:t>10</w:t>
      </w:r>
      <w:r w:rsidRPr="00D04B3F">
        <w:rPr>
          <w:rFonts w:eastAsia="Times New Roman" w:cstheme="minorHAnsi"/>
          <w:color w:val="000000" w:themeColor="text1"/>
          <w:sz w:val="24"/>
          <w:szCs w:val="24"/>
        </w:rPr>
        <w:t>(p-value) associated with the Wald test (two-sided) of β</w:t>
      </w:r>
      <w:r w:rsidRPr="00D04B3F">
        <w:rPr>
          <w:rFonts w:eastAsia="Times New Roman" w:cstheme="minorHAnsi"/>
          <w:color w:val="000000" w:themeColor="text1"/>
          <w:sz w:val="24"/>
          <w:szCs w:val="24"/>
          <w:vertAlign w:val="subscript"/>
        </w:rPr>
        <w:t xml:space="preserve">p </w:t>
      </w:r>
      <w:r w:rsidRPr="00D04B3F">
        <w:rPr>
          <w:rFonts w:eastAsia="Times New Roman" w:cstheme="minorHAnsi"/>
          <w:color w:val="000000" w:themeColor="text1"/>
          <w:sz w:val="24"/>
          <w:szCs w:val="24"/>
        </w:rPr>
        <w:t>for all SNPs ordered by chromosome and base position. Red diamonds indicate genome-wide significant independent hits (within a 250Kb window and r</w:t>
      </w:r>
      <w:r w:rsidRPr="00D04B3F">
        <w:rPr>
          <w:rFonts w:eastAsia="Times New Roman" w:cstheme="minorHAnsi"/>
          <w:color w:val="000000" w:themeColor="text1"/>
          <w:sz w:val="24"/>
          <w:szCs w:val="24"/>
          <w:vertAlign w:val="superscript"/>
        </w:rPr>
        <w:t xml:space="preserve">2 </w:t>
      </w:r>
      <w:r w:rsidRPr="00D04B3F">
        <w:rPr>
          <w:rFonts w:eastAsia="Times New Roman" w:cstheme="minorHAnsi"/>
          <w:color w:val="000000" w:themeColor="text1"/>
          <w:sz w:val="24"/>
          <w:szCs w:val="24"/>
        </w:rPr>
        <w:t>&lt; .1) associations.</w:t>
      </w:r>
    </w:p>
    <w:p w14:paraId="67EECECC" w14:textId="77777777" w:rsidR="00943C79" w:rsidRDefault="00943C79" w:rsidP="0023255B">
      <w:pPr>
        <w:spacing w:after="0"/>
        <w:rPr>
          <w:rFonts w:eastAsia="Times New Roman"/>
          <w:color w:val="000000" w:themeColor="text1"/>
          <w:sz w:val="24"/>
          <w:szCs w:val="24"/>
        </w:rPr>
      </w:pPr>
    </w:p>
    <w:p w14:paraId="24C34AD6" w14:textId="77777777" w:rsidR="00943C79" w:rsidRDefault="00943C79" w:rsidP="0023255B">
      <w:pPr>
        <w:spacing w:after="0"/>
        <w:rPr>
          <w:rFonts w:eastAsia="Times New Roman"/>
          <w:color w:val="000000" w:themeColor="text1"/>
          <w:sz w:val="24"/>
          <w:szCs w:val="24"/>
        </w:rPr>
      </w:pPr>
    </w:p>
    <w:p w14:paraId="2F0FC2AE" w14:textId="77777777" w:rsidR="007C65FD" w:rsidRDefault="007C65FD" w:rsidP="0023255B">
      <w:pPr>
        <w:spacing w:after="0"/>
        <w:rPr>
          <w:rFonts w:eastAsia="Times New Roman"/>
          <w:color w:val="000000" w:themeColor="text1"/>
          <w:sz w:val="24"/>
          <w:szCs w:val="24"/>
        </w:rPr>
      </w:pPr>
    </w:p>
    <w:p w14:paraId="1217199D" w14:textId="77777777" w:rsidR="007C65FD" w:rsidRDefault="007C65FD" w:rsidP="0023255B">
      <w:pPr>
        <w:spacing w:after="0"/>
        <w:rPr>
          <w:rFonts w:eastAsia="Times New Roman"/>
          <w:color w:val="000000" w:themeColor="text1"/>
          <w:sz w:val="24"/>
          <w:szCs w:val="24"/>
        </w:rPr>
      </w:pPr>
    </w:p>
    <w:p w14:paraId="57BA3CFD" w14:textId="77777777" w:rsidR="007C65FD" w:rsidRDefault="007C65FD" w:rsidP="0023255B">
      <w:pPr>
        <w:spacing w:after="0"/>
        <w:rPr>
          <w:rFonts w:eastAsia="Times New Roman"/>
          <w:color w:val="000000" w:themeColor="text1"/>
          <w:sz w:val="24"/>
          <w:szCs w:val="24"/>
        </w:rPr>
      </w:pPr>
    </w:p>
    <w:p w14:paraId="2B1F92C2" w14:textId="77777777" w:rsidR="007C65FD" w:rsidRDefault="007C65FD" w:rsidP="0023255B">
      <w:pPr>
        <w:spacing w:after="0"/>
        <w:rPr>
          <w:rFonts w:eastAsia="Times New Roman"/>
          <w:color w:val="000000" w:themeColor="text1"/>
          <w:sz w:val="24"/>
          <w:szCs w:val="24"/>
        </w:rPr>
      </w:pPr>
    </w:p>
    <w:p w14:paraId="09684CC7" w14:textId="77777777" w:rsidR="007C65FD" w:rsidRDefault="007C65FD" w:rsidP="007C65FD">
      <w:pPr>
        <w:spacing w:after="0"/>
        <w:rPr>
          <w:rFonts w:eastAsia="Times New Roman" w:cstheme="minorHAnsi"/>
          <w:color w:val="000000" w:themeColor="text1"/>
          <w:sz w:val="24"/>
          <w:szCs w:val="24"/>
        </w:rPr>
      </w:pPr>
      <w:r w:rsidRPr="00E94BA5">
        <w:rPr>
          <w:rFonts w:eastAsia="Times New Roman" w:cstheme="minorHAnsi"/>
          <w:noProof/>
          <w:color w:val="000000" w:themeColor="text1"/>
          <w:sz w:val="24"/>
          <w:szCs w:val="24"/>
        </w:rPr>
        <w:lastRenderedPageBreak/>
        <w:drawing>
          <wp:inline distT="0" distB="0" distL="0" distR="0" wp14:anchorId="4075E822" wp14:editId="06573D57">
            <wp:extent cx="5731510" cy="3538220"/>
            <wp:effectExtent l="0" t="0" r="2540" b="5080"/>
            <wp:docPr id="590335125" name="Picture 1" descr="A graph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38211" name="Picture 1" descr="A graph with green and blue lines&#10;&#10;Description automatically generated"/>
                    <pic:cNvPicPr/>
                  </pic:nvPicPr>
                  <pic:blipFill>
                    <a:blip r:embed="rId19"/>
                    <a:stretch>
                      <a:fillRect/>
                    </a:stretch>
                  </pic:blipFill>
                  <pic:spPr>
                    <a:xfrm>
                      <a:off x="0" y="0"/>
                      <a:ext cx="5731510" cy="3538220"/>
                    </a:xfrm>
                    <a:prstGeom prst="rect">
                      <a:avLst/>
                    </a:prstGeom>
                  </pic:spPr>
                </pic:pic>
              </a:graphicData>
            </a:graphic>
          </wp:inline>
        </w:drawing>
      </w:r>
    </w:p>
    <w:p w14:paraId="614049E4" w14:textId="77777777" w:rsidR="007C65FD" w:rsidRDefault="007C65FD" w:rsidP="007C65FD">
      <w:pPr>
        <w:spacing w:after="0"/>
        <w:rPr>
          <w:rFonts w:eastAsia="Times New Roman" w:cstheme="minorHAnsi"/>
          <w:b/>
          <w:bCs/>
          <w:color w:val="000000" w:themeColor="text1"/>
          <w:sz w:val="24"/>
          <w:szCs w:val="24"/>
        </w:rPr>
      </w:pPr>
    </w:p>
    <w:p w14:paraId="7A5F98CD" w14:textId="138CB2EA" w:rsidR="007C65FD" w:rsidRDefault="007C65FD" w:rsidP="007C65FD">
      <w:pPr>
        <w:spacing w:after="0"/>
        <w:rPr>
          <w:rFonts w:eastAsia="Times New Roman"/>
          <w:color w:val="000000" w:themeColor="text1"/>
          <w:sz w:val="24"/>
          <w:szCs w:val="24"/>
        </w:rPr>
      </w:pPr>
      <w:r w:rsidRPr="7FA2F2B5">
        <w:rPr>
          <w:rFonts w:eastAsia="Times New Roman"/>
          <w:b/>
          <w:color w:val="000000" w:themeColor="text1"/>
          <w:sz w:val="24"/>
          <w:szCs w:val="24"/>
        </w:rPr>
        <w:t xml:space="preserve">Supplementary Figure </w:t>
      </w:r>
      <w:r>
        <w:rPr>
          <w:rFonts w:eastAsia="Times New Roman"/>
          <w:b/>
          <w:bCs/>
          <w:color w:val="000000" w:themeColor="text1"/>
          <w:sz w:val="24"/>
          <w:szCs w:val="24"/>
        </w:rPr>
        <w:t>2</w:t>
      </w:r>
      <w:r w:rsidRPr="7FA2F2B5">
        <w:rPr>
          <w:rFonts w:eastAsia="Times New Roman"/>
          <w:b/>
          <w:color w:val="000000" w:themeColor="text1"/>
          <w:sz w:val="24"/>
          <w:szCs w:val="24"/>
        </w:rPr>
        <w:t xml:space="preserve">. Manhattan plot of the MDD Non-p GWAS. </w:t>
      </w:r>
      <w:r w:rsidRPr="7FA2F2B5">
        <w:rPr>
          <w:rFonts w:eastAsia="Times New Roman"/>
          <w:color w:val="000000" w:themeColor="text1"/>
          <w:sz w:val="24"/>
          <w:szCs w:val="24"/>
        </w:rPr>
        <w:t>Plot of the -log</w:t>
      </w:r>
      <w:r w:rsidRPr="7FA2F2B5">
        <w:rPr>
          <w:rFonts w:eastAsia="Times New Roman"/>
          <w:color w:val="000000" w:themeColor="text1"/>
          <w:sz w:val="24"/>
          <w:szCs w:val="24"/>
          <w:vertAlign w:val="subscript"/>
        </w:rPr>
        <w:t>10</w:t>
      </w:r>
      <w:r w:rsidRPr="7FA2F2B5">
        <w:rPr>
          <w:rFonts w:eastAsia="Times New Roman"/>
          <w:color w:val="000000" w:themeColor="text1"/>
          <w:sz w:val="24"/>
          <w:szCs w:val="24"/>
        </w:rPr>
        <w:t>(p-value) associated with the Wald test (two-sided) of β</w:t>
      </w:r>
      <w:r w:rsidRPr="7FA2F2B5">
        <w:rPr>
          <w:rFonts w:eastAsia="Times New Roman"/>
          <w:color w:val="000000" w:themeColor="text1"/>
          <w:sz w:val="24"/>
          <w:szCs w:val="24"/>
          <w:vertAlign w:val="subscript"/>
        </w:rPr>
        <w:t xml:space="preserve">p </w:t>
      </w:r>
      <w:r w:rsidRPr="7FA2F2B5">
        <w:rPr>
          <w:rFonts w:eastAsia="Times New Roman"/>
          <w:color w:val="000000" w:themeColor="text1"/>
          <w:sz w:val="24"/>
          <w:szCs w:val="24"/>
        </w:rPr>
        <w:t>for all SNPs ordered by chromosome and base position. Red diamonds indicate genome-wide significant independent hits (within a 250Kb window and r</w:t>
      </w:r>
      <w:r w:rsidRPr="7FA2F2B5">
        <w:rPr>
          <w:rFonts w:eastAsia="Times New Roman"/>
          <w:color w:val="000000" w:themeColor="text1"/>
          <w:sz w:val="24"/>
          <w:szCs w:val="24"/>
          <w:vertAlign w:val="superscript"/>
        </w:rPr>
        <w:t xml:space="preserve">2 </w:t>
      </w:r>
      <w:r w:rsidRPr="7FA2F2B5">
        <w:rPr>
          <w:rFonts w:eastAsia="Times New Roman"/>
          <w:color w:val="000000" w:themeColor="text1"/>
          <w:sz w:val="24"/>
          <w:szCs w:val="24"/>
        </w:rPr>
        <w:t>&lt; .1) associations.</w:t>
      </w:r>
    </w:p>
    <w:p w14:paraId="5E9CD11F" w14:textId="77777777" w:rsidR="007C65FD" w:rsidRDefault="007C65FD" w:rsidP="007C65FD">
      <w:pPr>
        <w:spacing w:after="0"/>
        <w:rPr>
          <w:rFonts w:eastAsia="Times New Roman"/>
          <w:color w:val="000000" w:themeColor="text1"/>
          <w:sz w:val="24"/>
          <w:szCs w:val="24"/>
        </w:rPr>
      </w:pPr>
    </w:p>
    <w:p w14:paraId="5980A205" w14:textId="77777777" w:rsidR="007C65FD" w:rsidRDefault="007C65FD" w:rsidP="007C65FD">
      <w:pPr>
        <w:spacing w:after="0"/>
        <w:rPr>
          <w:rFonts w:eastAsia="Times New Roman"/>
          <w:color w:val="000000" w:themeColor="text1"/>
          <w:sz w:val="24"/>
          <w:szCs w:val="24"/>
        </w:rPr>
      </w:pPr>
    </w:p>
    <w:p w14:paraId="4AEAEFA4" w14:textId="77777777" w:rsidR="007C65FD" w:rsidRDefault="007C65FD" w:rsidP="007C65FD">
      <w:pPr>
        <w:spacing w:after="0"/>
        <w:rPr>
          <w:rFonts w:eastAsia="Times New Roman"/>
          <w:color w:val="000000" w:themeColor="text1"/>
          <w:sz w:val="24"/>
          <w:szCs w:val="24"/>
        </w:rPr>
      </w:pPr>
    </w:p>
    <w:p w14:paraId="47155F75" w14:textId="77777777" w:rsidR="007C65FD" w:rsidRDefault="007C65FD" w:rsidP="0023255B">
      <w:pPr>
        <w:spacing w:after="0"/>
        <w:rPr>
          <w:rFonts w:eastAsia="Times New Roman"/>
          <w:color w:val="000000" w:themeColor="text1"/>
          <w:sz w:val="24"/>
          <w:szCs w:val="24"/>
        </w:rPr>
      </w:pPr>
    </w:p>
    <w:p w14:paraId="7AB9C801" w14:textId="77777777" w:rsidR="00943C79" w:rsidRDefault="00943C79" w:rsidP="00943C79">
      <w:pPr>
        <w:spacing w:after="0"/>
        <w:rPr>
          <w:rFonts w:eastAsia="Times New Roman"/>
          <w:color w:val="000000" w:themeColor="text1"/>
          <w:sz w:val="24"/>
          <w:szCs w:val="24"/>
        </w:rPr>
      </w:pPr>
      <w:r>
        <w:rPr>
          <w:noProof/>
        </w:rPr>
        <w:lastRenderedPageBreak/>
        <w:drawing>
          <wp:inline distT="0" distB="0" distL="0" distR="0" wp14:anchorId="09D2F2C5" wp14:editId="22265418">
            <wp:extent cx="5731510" cy="3539490"/>
            <wp:effectExtent l="0" t="0" r="0" b="3810"/>
            <wp:docPr id="1370153142" name="Picture 8"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443ADA41" w14:textId="77777777" w:rsidR="00943C79" w:rsidRDefault="00943C79" w:rsidP="00943C79">
      <w:pPr>
        <w:spacing w:after="0"/>
        <w:rPr>
          <w:rFonts w:eastAsia="Times New Roman"/>
          <w:color w:val="000000" w:themeColor="text1"/>
          <w:sz w:val="24"/>
          <w:szCs w:val="24"/>
        </w:rPr>
      </w:pPr>
    </w:p>
    <w:p w14:paraId="07DC97EC" w14:textId="2708BF05" w:rsidR="00943C79" w:rsidRPr="00D04B3F" w:rsidRDefault="00943C79" w:rsidP="0023255B">
      <w:pPr>
        <w:spacing w:after="0"/>
        <w:rPr>
          <w:rFonts w:eastAsia="Times New Roman" w:cstheme="minorHAnsi"/>
          <w:color w:val="000000" w:themeColor="text1"/>
          <w:sz w:val="24"/>
          <w:szCs w:val="24"/>
        </w:rPr>
        <w:sectPr w:rsidR="00943C79" w:rsidRPr="00D04B3F" w:rsidSect="00C92674">
          <w:pgSz w:w="11906" w:h="16838"/>
          <w:pgMar w:top="1440" w:right="1440" w:bottom="1440" w:left="1440" w:header="708" w:footer="708" w:gutter="0"/>
          <w:cols w:space="708"/>
          <w:docGrid w:linePitch="360"/>
        </w:sectPr>
      </w:pPr>
      <w:r w:rsidRPr="7FA2F2B5">
        <w:rPr>
          <w:rFonts w:eastAsia="Times New Roman"/>
          <w:b/>
          <w:color w:val="000000" w:themeColor="text1"/>
          <w:sz w:val="24"/>
          <w:szCs w:val="24"/>
        </w:rPr>
        <w:t xml:space="preserve">Supplementary Figure </w:t>
      </w:r>
      <w:r w:rsidR="007C65FD">
        <w:rPr>
          <w:rFonts w:eastAsia="Times New Roman"/>
          <w:b/>
          <w:color w:val="000000" w:themeColor="text1"/>
          <w:sz w:val="24"/>
          <w:szCs w:val="24"/>
        </w:rPr>
        <w:t>3</w:t>
      </w:r>
      <w:r w:rsidRPr="7FA2F2B5">
        <w:rPr>
          <w:rFonts w:eastAsia="Times New Roman"/>
          <w:b/>
          <w:color w:val="000000" w:themeColor="text1"/>
          <w:sz w:val="24"/>
          <w:szCs w:val="24"/>
        </w:rPr>
        <w:t>. Manhattan plot of the PTSD Non-p GWAS.</w:t>
      </w:r>
      <w:r w:rsidRPr="7FA2F2B5">
        <w:rPr>
          <w:rFonts w:eastAsia="Times New Roman"/>
          <w:color w:val="000000" w:themeColor="text1"/>
          <w:sz w:val="24"/>
          <w:szCs w:val="24"/>
        </w:rPr>
        <w:t xml:space="preserve"> Plot of the -log</w:t>
      </w:r>
      <w:r w:rsidRPr="7FA2F2B5">
        <w:rPr>
          <w:rFonts w:eastAsia="Times New Roman"/>
          <w:color w:val="000000" w:themeColor="text1"/>
          <w:sz w:val="24"/>
          <w:szCs w:val="24"/>
          <w:vertAlign w:val="subscript"/>
        </w:rPr>
        <w:t>10</w:t>
      </w:r>
      <w:r w:rsidRPr="7FA2F2B5">
        <w:rPr>
          <w:rFonts w:eastAsia="Times New Roman"/>
          <w:color w:val="000000" w:themeColor="text1"/>
          <w:sz w:val="24"/>
          <w:szCs w:val="24"/>
        </w:rPr>
        <w:t>(p-value) associated with the Wald test (two-sided) of β</w:t>
      </w:r>
      <w:r w:rsidRPr="7FA2F2B5">
        <w:rPr>
          <w:rFonts w:eastAsia="Times New Roman"/>
          <w:color w:val="000000" w:themeColor="text1"/>
          <w:sz w:val="24"/>
          <w:szCs w:val="24"/>
          <w:vertAlign w:val="subscript"/>
        </w:rPr>
        <w:t xml:space="preserve">p </w:t>
      </w:r>
      <w:r w:rsidRPr="7FA2F2B5">
        <w:rPr>
          <w:rFonts w:eastAsia="Times New Roman"/>
          <w:color w:val="000000" w:themeColor="text1"/>
          <w:sz w:val="24"/>
          <w:szCs w:val="24"/>
        </w:rPr>
        <w:t>for all SNPs ordered by chromosome and base position. Red diamonds indicate genome-wide significant independent hits (within a 250Kb window and r</w:t>
      </w:r>
      <w:r w:rsidRPr="7FA2F2B5">
        <w:rPr>
          <w:rFonts w:eastAsia="Times New Roman"/>
          <w:color w:val="000000" w:themeColor="text1"/>
          <w:sz w:val="24"/>
          <w:szCs w:val="24"/>
          <w:vertAlign w:val="superscript"/>
        </w:rPr>
        <w:t xml:space="preserve">2 </w:t>
      </w:r>
      <w:r w:rsidRPr="7FA2F2B5">
        <w:rPr>
          <w:rFonts w:eastAsia="Times New Roman"/>
          <w:color w:val="000000" w:themeColor="text1"/>
          <w:sz w:val="24"/>
          <w:szCs w:val="24"/>
        </w:rPr>
        <w:t>&lt; .1) associations.</w:t>
      </w:r>
    </w:p>
    <w:p w14:paraId="36882A19" w14:textId="77777777" w:rsidR="006A6F07" w:rsidRDefault="006A6F07" w:rsidP="000224F7">
      <w:pPr>
        <w:spacing w:after="0"/>
        <w:rPr>
          <w:rFonts w:eastAsia="Times New Roman" w:cstheme="minorHAnsi"/>
          <w:color w:val="000000" w:themeColor="text1"/>
          <w:sz w:val="24"/>
          <w:szCs w:val="24"/>
        </w:rPr>
      </w:pPr>
    </w:p>
    <w:p w14:paraId="42AF877C" w14:textId="77777777" w:rsidR="00943C79" w:rsidRDefault="00943C79" w:rsidP="000224F7">
      <w:pPr>
        <w:spacing w:after="0"/>
        <w:rPr>
          <w:rFonts w:eastAsia="Times New Roman"/>
          <w:color w:val="000000" w:themeColor="text1"/>
          <w:sz w:val="24"/>
          <w:szCs w:val="24"/>
        </w:rPr>
      </w:pPr>
    </w:p>
    <w:p w14:paraId="4B38ED56" w14:textId="77777777" w:rsidR="00943C79" w:rsidRDefault="00943C79" w:rsidP="000224F7">
      <w:pPr>
        <w:spacing w:after="0"/>
        <w:rPr>
          <w:rFonts w:eastAsia="Times New Roman"/>
          <w:color w:val="000000" w:themeColor="text1"/>
          <w:sz w:val="24"/>
          <w:szCs w:val="24"/>
        </w:rPr>
      </w:pPr>
    </w:p>
    <w:p w14:paraId="0231308B" w14:textId="528DCE09" w:rsidR="00943C79" w:rsidRDefault="00C7766A" w:rsidP="00943C79">
      <w:pPr>
        <w:spacing w:after="0"/>
        <w:rPr>
          <w:rFonts w:eastAsia="Times New Roman"/>
          <w:color w:val="000000" w:themeColor="text1"/>
          <w:sz w:val="24"/>
          <w:szCs w:val="24"/>
        </w:rPr>
      </w:pPr>
      <w:r w:rsidRPr="00C7766A">
        <w:rPr>
          <w:rFonts w:eastAsia="Times New Roman"/>
          <w:noProof/>
          <w:color w:val="000000" w:themeColor="text1"/>
          <w:sz w:val="24"/>
          <w:szCs w:val="24"/>
        </w:rPr>
        <w:drawing>
          <wp:inline distT="0" distB="0" distL="0" distR="0" wp14:anchorId="151E257C" wp14:editId="1F0F3E56">
            <wp:extent cx="5731510" cy="3538220"/>
            <wp:effectExtent l="0" t="0" r="2540" b="5080"/>
            <wp:docPr id="11506121" name="Picture 1"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121" name="Picture 1" descr="A graph of a number of different colored bars&#10;&#10;Description automatically generated with medium confidence"/>
                    <pic:cNvPicPr/>
                  </pic:nvPicPr>
                  <pic:blipFill>
                    <a:blip r:embed="rId21"/>
                    <a:stretch>
                      <a:fillRect/>
                    </a:stretch>
                  </pic:blipFill>
                  <pic:spPr>
                    <a:xfrm>
                      <a:off x="0" y="0"/>
                      <a:ext cx="5731510" cy="3538220"/>
                    </a:xfrm>
                    <a:prstGeom prst="rect">
                      <a:avLst/>
                    </a:prstGeom>
                  </pic:spPr>
                </pic:pic>
              </a:graphicData>
            </a:graphic>
          </wp:inline>
        </w:drawing>
      </w:r>
    </w:p>
    <w:p w14:paraId="341FF31A" w14:textId="3A570B37" w:rsidR="00943C79" w:rsidRDefault="00943C79" w:rsidP="00943C79">
      <w:pPr>
        <w:spacing w:after="0"/>
        <w:rPr>
          <w:rFonts w:eastAsia="Times New Roman"/>
          <w:color w:val="000000" w:themeColor="text1"/>
          <w:sz w:val="24"/>
          <w:szCs w:val="24"/>
        </w:rPr>
      </w:pPr>
      <w:r w:rsidRPr="6D31A836">
        <w:rPr>
          <w:rFonts w:eastAsia="Times New Roman"/>
          <w:b/>
          <w:color w:val="000000" w:themeColor="text1"/>
          <w:sz w:val="24"/>
          <w:szCs w:val="24"/>
        </w:rPr>
        <w:t xml:space="preserve">Supplementary Figure </w:t>
      </w:r>
      <w:r w:rsidR="007C65FD">
        <w:rPr>
          <w:rFonts w:eastAsia="Times New Roman"/>
          <w:b/>
          <w:color w:val="000000" w:themeColor="text1"/>
          <w:sz w:val="24"/>
          <w:szCs w:val="24"/>
        </w:rPr>
        <w:t>4</w:t>
      </w:r>
      <w:r w:rsidRPr="6D31A836">
        <w:rPr>
          <w:rFonts w:eastAsia="Times New Roman"/>
          <w:b/>
          <w:color w:val="000000" w:themeColor="text1"/>
          <w:sz w:val="24"/>
          <w:szCs w:val="24"/>
        </w:rPr>
        <w:t xml:space="preserve">. Manhattan plot of the BIP Non-p GWAS. </w:t>
      </w:r>
      <w:r w:rsidRPr="6D31A836">
        <w:rPr>
          <w:rFonts w:eastAsia="Times New Roman"/>
          <w:color w:val="000000" w:themeColor="text1"/>
          <w:sz w:val="24"/>
          <w:szCs w:val="24"/>
        </w:rPr>
        <w:t>Plot of the -log</w:t>
      </w:r>
      <w:r w:rsidRPr="6D31A836">
        <w:rPr>
          <w:rFonts w:eastAsia="Times New Roman"/>
          <w:color w:val="000000" w:themeColor="text1"/>
          <w:sz w:val="24"/>
          <w:szCs w:val="24"/>
          <w:vertAlign w:val="subscript"/>
        </w:rPr>
        <w:t>10</w:t>
      </w:r>
      <w:r w:rsidRPr="6D31A836">
        <w:rPr>
          <w:rFonts w:eastAsia="Times New Roman"/>
          <w:color w:val="000000" w:themeColor="text1"/>
          <w:sz w:val="24"/>
          <w:szCs w:val="24"/>
        </w:rPr>
        <w:t>(p-value) associated with the Wald test (two-sided) of β</w:t>
      </w:r>
      <w:r w:rsidRPr="6D31A836">
        <w:rPr>
          <w:rFonts w:eastAsia="Times New Roman"/>
          <w:color w:val="000000" w:themeColor="text1"/>
          <w:sz w:val="24"/>
          <w:szCs w:val="24"/>
          <w:vertAlign w:val="subscript"/>
        </w:rPr>
        <w:t xml:space="preserve">p </w:t>
      </w:r>
      <w:r w:rsidRPr="6D31A836">
        <w:rPr>
          <w:rFonts w:eastAsia="Times New Roman"/>
          <w:color w:val="000000" w:themeColor="text1"/>
          <w:sz w:val="24"/>
          <w:szCs w:val="24"/>
        </w:rPr>
        <w:t>for all SNPs ordered by chromosome and base position. Red diamonds indicate genome-wide significant independent hits (within a 250Kb window and r</w:t>
      </w:r>
      <w:r w:rsidRPr="6D31A836">
        <w:rPr>
          <w:rFonts w:eastAsia="Times New Roman"/>
          <w:color w:val="000000" w:themeColor="text1"/>
          <w:sz w:val="24"/>
          <w:szCs w:val="24"/>
          <w:vertAlign w:val="superscript"/>
        </w:rPr>
        <w:t xml:space="preserve">2 </w:t>
      </w:r>
      <w:r w:rsidRPr="6D31A836">
        <w:rPr>
          <w:rFonts w:eastAsia="Times New Roman"/>
          <w:color w:val="000000" w:themeColor="text1"/>
          <w:sz w:val="24"/>
          <w:szCs w:val="24"/>
        </w:rPr>
        <w:t>&lt; .1) associations.</w:t>
      </w:r>
    </w:p>
    <w:p w14:paraId="2E11A197" w14:textId="77777777" w:rsidR="00943C79" w:rsidRDefault="00943C79" w:rsidP="000224F7">
      <w:pPr>
        <w:spacing w:after="0"/>
        <w:rPr>
          <w:rFonts w:eastAsia="Times New Roman"/>
          <w:color w:val="000000" w:themeColor="text1"/>
          <w:sz w:val="24"/>
          <w:szCs w:val="24"/>
        </w:rPr>
      </w:pPr>
    </w:p>
    <w:p w14:paraId="6D6F15EA" w14:textId="77777777" w:rsidR="00943C79" w:rsidRDefault="00943C79" w:rsidP="000224F7">
      <w:pPr>
        <w:spacing w:after="0"/>
        <w:rPr>
          <w:rFonts w:eastAsia="Times New Roman"/>
          <w:color w:val="000000" w:themeColor="text1"/>
          <w:sz w:val="24"/>
          <w:szCs w:val="24"/>
        </w:rPr>
      </w:pPr>
    </w:p>
    <w:p w14:paraId="17BAE0B2" w14:textId="77777777" w:rsidR="00943C79" w:rsidRDefault="00943C79" w:rsidP="000224F7">
      <w:pPr>
        <w:spacing w:after="0"/>
        <w:rPr>
          <w:rFonts w:eastAsia="Times New Roman"/>
          <w:color w:val="000000" w:themeColor="text1"/>
          <w:sz w:val="24"/>
          <w:szCs w:val="24"/>
        </w:rPr>
      </w:pPr>
    </w:p>
    <w:p w14:paraId="0D716BF2" w14:textId="77777777" w:rsidR="00943C79" w:rsidRDefault="00943C79" w:rsidP="000224F7">
      <w:pPr>
        <w:spacing w:after="0"/>
        <w:rPr>
          <w:rFonts w:eastAsia="Times New Roman"/>
          <w:color w:val="000000" w:themeColor="text1"/>
          <w:sz w:val="24"/>
          <w:szCs w:val="24"/>
        </w:rPr>
      </w:pPr>
    </w:p>
    <w:p w14:paraId="40C198A1" w14:textId="77777777" w:rsidR="00943C79" w:rsidRDefault="00943C79" w:rsidP="000224F7">
      <w:pPr>
        <w:spacing w:after="0"/>
        <w:rPr>
          <w:rFonts w:eastAsia="Times New Roman"/>
          <w:color w:val="000000" w:themeColor="text1"/>
          <w:sz w:val="24"/>
          <w:szCs w:val="24"/>
        </w:rPr>
      </w:pPr>
    </w:p>
    <w:p w14:paraId="1E44B288" w14:textId="77777777" w:rsidR="00943C79" w:rsidRDefault="00943C79" w:rsidP="000224F7">
      <w:pPr>
        <w:spacing w:after="0"/>
        <w:rPr>
          <w:rFonts w:eastAsia="Times New Roman"/>
          <w:color w:val="000000" w:themeColor="text1"/>
          <w:sz w:val="24"/>
          <w:szCs w:val="24"/>
        </w:rPr>
      </w:pPr>
    </w:p>
    <w:p w14:paraId="298A4A02" w14:textId="77777777" w:rsidR="00943C79" w:rsidRDefault="00943C79" w:rsidP="000224F7">
      <w:pPr>
        <w:spacing w:after="0"/>
        <w:rPr>
          <w:rFonts w:eastAsia="Times New Roman"/>
          <w:color w:val="000000" w:themeColor="text1"/>
          <w:sz w:val="24"/>
          <w:szCs w:val="24"/>
        </w:rPr>
      </w:pPr>
    </w:p>
    <w:p w14:paraId="4A3D0877" w14:textId="77777777" w:rsidR="00943C79" w:rsidRDefault="00943C79" w:rsidP="000224F7">
      <w:pPr>
        <w:spacing w:after="0"/>
        <w:rPr>
          <w:rFonts w:eastAsia="Times New Roman"/>
          <w:color w:val="000000" w:themeColor="text1"/>
          <w:sz w:val="24"/>
          <w:szCs w:val="24"/>
        </w:rPr>
      </w:pPr>
    </w:p>
    <w:p w14:paraId="6913FBCF" w14:textId="77777777" w:rsidR="00943C79" w:rsidRDefault="00943C79" w:rsidP="000224F7">
      <w:pPr>
        <w:spacing w:after="0"/>
        <w:rPr>
          <w:rFonts w:eastAsia="Times New Roman"/>
          <w:color w:val="000000" w:themeColor="text1"/>
          <w:sz w:val="24"/>
          <w:szCs w:val="24"/>
        </w:rPr>
      </w:pPr>
    </w:p>
    <w:p w14:paraId="071F58E1" w14:textId="77777777" w:rsidR="00943C79" w:rsidRDefault="00943C79" w:rsidP="000224F7">
      <w:pPr>
        <w:spacing w:after="0"/>
        <w:rPr>
          <w:rFonts w:eastAsia="Times New Roman"/>
          <w:color w:val="000000" w:themeColor="text1"/>
          <w:sz w:val="24"/>
          <w:szCs w:val="24"/>
        </w:rPr>
      </w:pPr>
    </w:p>
    <w:p w14:paraId="44D7CA97" w14:textId="77777777" w:rsidR="00943C79" w:rsidRDefault="00943C79" w:rsidP="000224F7">
      <w:pPr>
        <w:spacing w:after="0"/>
        <w:rPr>
          <w:rFonts w:eastAsia="Times New Roman"/>
          <w:color w:val="000000" w:themeColor="text1"/>
          <w:sz w:val="24"/>
          <w:szCs w:val="24"/>
        </w:rPr>
      </w:pPr>
    </w:p>
    <w:p w14:paraId="17ABC851" w14:textId="77777777" w:rsidR="007C65FD" w:rsidRDefault="007C65FD" w:rsidP="007C65FD">
      <w:pPr>
        <w:spacing w:after="0"/>
        <w:rPr>
          <w:rFonts w:eastAsia="Times New Roman"/>
          <w:color w:val="000000" w:themeColor="text1"/>
          <w:sz w:val="24"/>
          <w:szCs w:val="24"/>
        </w:rPr>
      </w:pPr>
      <w:r>
        <w:rPr>
          <w:noProof/>
        </w:rPr>
        <w:lastRenderedPageBreak/>
        <w:drawing>
          <wp:inline distT="0" distB="0" distL="0" distR="0" wp14:anchorId="133680FB" wp14:editId="2CFED515">
            <wp:extent cx="5731510" cy="3539490"/>
            <wp:effectExtent l="0" t="0" r="0" b="3810"/>
            <wp:docPr id="557602385" name="Picture 15" descr="A graph showing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34309921" w14:textId="77777777" w:rsidR="007C65FD" w:rsidRDefault="007C65FD" w:rsidP="007C65FD">
      <w:pPr>
        <w:spacing w:after="0"/>
        <w:rPr>
          <w:rFonts w:eastAsia="Times New Roman"/>
          <w:color w:val="000000" w:themeColor="text1"/>
          <w:sz w:val="24"/>
          <w:szCs w:val="24"/>
        </w:rPr>
      </w:pPr>
    </w:p>
    <w:p w14:paraId="476F4853" w14:textId="385601FD" w:rsidR="007C65FD" w:rsidRDefault="007C65FD" w:rsidP="007C65FD">
      <w:pPr>
        <w:spacing w:after="0"/>
        <w:rPr>
          <w:rFonts w:eastAsia="Times New Roman"/>
          <w:color w:val="000000" w:themeColor="text1"/>
          <w:sz w:val="24"/>
          <w:szCs w:val="24"/>
        </w:rPr>
      </w:pPr>
      <w:r w:rsidRPr="6D31A836">
        <w:rPr>
          <w:rFonts w:eastAsia="Times New Roman"/>
          <w:b/>
          <w:color w:val="000000" w:themeColor="text1"/>
          <w:sz w:val="24"/>
          <w:szCs w:val="24"/>
        </w:rPr>
        <w:t xml:space="preserve">Supplementary Figure </w:t>
      </w:r>
      <w:r>
        <w:rPr>
          <w:rFonts w:eastAsia="Times New Roman"/>
          <w:b/>
          <w:color w:val="000000" w:themeColor="text1"/>
          <w:sz w:val="24"/>
          <w:szCs w:val="24"/>
        </w:rPr>
        <w:t>5</w:t>
      </w:r>
      <w:r w:rsidRPr="6D31A836">
        <w:rPr>
          <w:rFonts w:eastAsia="Times New Roman"/>
          <w:b/>
          <w:color w:val="000000" w:themeColor="text1"/>
          <w:sz w:val="24"/>
          <w:szCs w:val="24"/>
        </w:rPr>
        <w:t xml:space="preserve">. Manhattan plot of the SCZ Non-p GWAS. </w:t>
      </w:r>
      <w:r w:rsidRPr="6D31A836">
        <w:rPr>
          <w:rFonts w:eastAsia="Times New Roman"/>
          <w:color w:val="000000" w:themeColor="text1"/>
          <w:sz w:val="24"/>
          <w:szCs w:val="24"/>
        </w:rPr>
        <w:t>Plot of the -log</w:t>
      </w:r>
      <w:r w:rsidRPr="6D31A836">
        <w:rPr>
          <w:rFonts w:eastAsia="Times New Roman"/>
          <w:color w:val="000000" w:themeColor="text1"/>
          <w:sz w:val="24"/>
          <w:szCs w:val="24"/>
          <w:vertAlign w:val="subscript"/>
        </w:rPr>
        <w:t>10</w:t>
      </w:r>
      <w:r w:rsidRPr="6D31A836">
        <w:rPr>
          <w:rFonts w:eastAsia="Times New Roman"/>
          <w:color w:val="000000" w:themeColor="text1"/>
          <w:sz w:val="24"/>
          <w:szCs w:val="24"/>
        </w:rPr>
        <w:t>(p-value) associated with the Wald test (two-sided) of β</w:t>
      </w:r>
      <w:r w:rsidRPr="6D31A836">
        <w:rPr>
          <w:rFonts w:eastAsia="Times New Roman"/>
          <w:color w:val="000000" w:themeColor="text1"/>
          <w:sz w:val="24"/>
          <w:szCs w:val="24"/>
          <w:vertAlign w:val="subscript"/>
        </w:rPr>
        <w:t xml:space="preserve">p </w:t>
      </w:r>
      <w:r w:rsidRPr="6D31A836">
        <w:rPr>
          <w:rFonts w:eastAsia="Times New Roman"/>
          <w:color w:val="000000" w:themeColor="text1"/>
          <w:sz w:val="24"/>
          <w:szCs w:val="24"/>
        </w:rPr>
        <w:t>for all SNPs ordered by chromosome and base position. Red diamonds indicate genome-wide significant independent hits (within a 250Kb window and r</w:t>
      </w:r>
      <w:r w:rsidRPr="6D31A836">
        <w:rPr>
          <w:rFonts w:eastAsia="Times New Roman"/>
          <w:color w:val="000000" w:themeColor="text1"/>
          <w:sz w:val="24"/>
          <w:szCs w:val="24"/>
          <w:vertAlign w:val="superscript"/>
        </w:rPr>
        <w:t xml:space="preserve">2 </w:t>
      </w:r>
      <w:r w:rsidRPr="6D31A836">
        <w:rPr>
          <w:rFonts w:eastAsia="Times New Roman"/>
          <w:color w:val="000000" w:themeColor="text1"/>
          <w:sz w:val="24"/>
          <w:szCs w:val="24"/>
        </w:rPr>
        <w:t>&lt; .1) associations.</w:t>
      </w:r>
    </w:p>
    <w:p w14:paraId="604453A2" w14:textId="77777777" w:rsidR="007C65FD" w:rsidRDefault="007C65FD" w:rsidP="007C65FD">
      <w:pPr>
        <w:spacing w:after="0"/>
        <w:rPr>
          <w:rFonts w:eastAsia="Times New Roman"/>
          <w:color w:val="000000" w:themeColor="text1"/>
          <w:sz w:val="24"/>
          <w:szCs w:val="24"/>
        </w:rPr>
      </w:pPr>
    </w:p>
    <w:p w14:paraId="36784E7F" w14:textId="77777777" w:rsidR="007C65FD" w:rsidRDefault="007C65FD" w:rsidP="007C65FD">
      <w:pPr>
        <w:spacing w:after="0"/>
        <w:rPr>
          <w:rFonts w:eastAsia="Times New Roman"/>
          <w:color w:val="000000" w:themeColor="text1"/>
          <w:sz w:val="24"/>
          <w:szCs w:val="24"/>
        </w:rPr>
      </w:pPr>
    </w:p>
    <w:p w14:paraId="53DE1E48" w14:textId="77777777" w:rsidR="007C65FD" w:rsidRDefault="007C65FD" w:rsidP="007C65FD">
      <w:pPr>
        <w:spacing w:after="0"/>
        <w:rPr>
          <w:rFonts w:eastAsia="Times New Roman"/>
          <w:color w:val="000000" w:themeColor="text1"/>
          <w:sz w:val="24"/>
          <w:szCs w:val="24"/>
        </w:rPr>
      </w:pPr>
    </w:p>
    <w:p w14:paraId="70F5D932" w14:textId="77777777" w:rsidR="00943C79" w:rsidRDefault="00943C79" w:rsidP="000224F7">
      <w:pPr>
        <w:spacing w:after="0"/>
        <w:rPr>
          <w:rFonts w:eastAsia="Times New Roman"/>
          <w:color w:val="000000" w:themeColor="text1"/>
          <w:sz w:val="24"/>
          <w:szCs w:val="24"/>
        </w:rPr>
      </w:pPr>
    </w:p>
    <w:p w14:paraId="7039A3F6" w14:textId="7E0440FC" w:rsidR="00943C79" w:rsidRDefault="003830F1" w:rsidP="00943C79">
      <w:pPr>
        <w:spacing w:after="0"/>
        <w:rPr>
          <w:rFonts w:eastAsia="Times New Roman"/>
          <w:color w:val="000000" w:themeColor="text1"/>
          <w:sz w:val="24"/>
          <w:szCs w:val="24"/>
        </w:rPr>
      </w:pPr>
      <w:r w:rsidRPr="003830F1">
        <w:rPr>
          <w:rFonts w:eastAsia="Times New Roman"/>
          <w:noProof/>
          <w:color w:val="000000" w:themeColor="text1"/>
          <w:sz w:val="24"/>
          <w:szCs w:val="24"/>
        </w:rPr>
        <w:lastRenderedPageBreak/>
        <w:drawing>
          <wp:inline distT="0" distB="0" distL="0" distR="0" wp14:anchorId="128BFD30" wp14:editId="5351E494">
            <wp:extent cx="5731510" cy="3538220"/>
            <wp:effectExtent l="0" t="0" r="2540" b="5080"/>
            <wp:docPr id="1622392724"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92724" name="Picture 1" descr="A graph with different colored lines&#10;&#10;Description automatically generated"/>
                    <pic:cNvPicPr/>
                  </pic:nvPicPr>
                  <pic:blipFill>
                    <a:blip r:embed="rId23"/>
                    <a:stretch>
                      <a:fillRect/>
                    </a:stretch>
                  </pic:blipFill>
                  <pic:spPr>
                    <a:xfrm>
                      <a:off x="0" y="0"/>
                      <a:ext cx="5731510" cy="3538220"/>
                    </a:xfrm>
                    <a:prstGeom prst="rect">
                      <a:avLst/>
                    </a:prstGeom>
                  </pic:spPr>
                </pic:pic>
              </a:graphicData>
            </a:graphic>
          </wp:inline>
        </w:drawing>
      </w:r>
    </w:p>
    <w:p w14:paraId="6E540821" w14:textId="77777777" w:rsidR="00943C79" w:rsidRDefault="00943C79" w:rsidP="00943C79">
      <w:pPr>
        <w:spacing w:after="0"/>
        <w:rPr>
          <w:rFonts w:eastAsia="Times New Roman"/>
          <w:color w:val="000000" w:themeColor="text1"/>
          <w:sz w:val="24"/>
          <w:szCs w:val="24"/>
        </w:rPr>
      </w:pPr>
    </w:p>
    <w:p w14:paraId="28C8CC41" w14:textId="3F9930D3" w:rsidR="00943C79" w:rsidRDefault="00943C79" w:rsidP="00943C79">
      <w:pPr>
        <w:spacing w:after="0"/>
        <w:rPr>
          <w:rFonts w:eastAsia="Times New Roman"/>
          <w:color w:val="000000" w:themeColor="text1"/>
          <w:sz w:val="24"/>
          <w:szCs w:val="24"/>
        </w:rPr>
      </w:pPr>
      <w:r w:rsidRPr="6D31A836">
        <w:rPr>
          <w:rFonts w:eastAsia="Times New Roman"/>
          <w:b/>
          <w:color w:val="000000" w:themeColor="text1"/>
          <w:sz w:val="24"/>
          <w:szCs w:val="24"/>
        </w:rPr>
        <w:t xml:space="preserve">Supplementary Figure 6. Manhattan plot of the ADHD Non-p GWAS. </w:t>
      </w:r>
      <w:r w:rsidRPr="6D31A836">
        <w:rPr>
          <w:rFonts w:eastAsia="Times New Roman"/>
          <w:color w:val="000000" w:themeColor="text1"/>
          <w:sz w:val="24"/>
          <w:szCs w:val="24"/>
        </w:rPr>
        <w:t>Plot of the -log</w:t>
      </w:r>
      <w:r w:rsidRPr="6D31A836">
        <w:rPr>
          <w:rFonts w:eastAsia="Times New Roman"/>
          <w:color w:val="000000" w:themeColor="text1"/>
          <w:sz w:val="24"/>
          <w:szCs w:val="24"/>
          <w:vertAlign w:val="subscript"/>
        </w:rPr>
        <w:t>10</w:t>
      </w:r>
      <w:r w:rsidRPr="6D31A836">
        <w:rPr>
          <w:rFonts w:eastAsia="Times New Roman"/>
          <w:color w:val="000000" w:themeColor="text1"/>
          <w:sz w:val="24"/>
          <w:szCs w:val="24"/>
        </w:rPr>
        <w:t>(p-value) associated with the Wald test (two-sided) of β</w:t>
      </w:r>
      <w:r w:rsidRPr="6D31A836">
        <w:rPr>
          <w:rFonts w:eastAsia="Times New Roman"/>
          <w:color w:val="000000" w:themeColor="text1"/>
          <w:sz w:val="24"/>
          <w:szCs w:val="24"/>
          <w:vertAlign w:val="subscript"/>
        </w:rPr>
        <w:t xml:space="preserve">p </w:t>
      </w:r>
      <w:r w:rsidRPr="6D31A836">
        <w:rPr>
          <w:rFonts w:eastAsia="Times New Roman"/>
          <w:color w:val="000000" w:themeColor="text1"/>
          <w:sz w:val="24"/>
          <w:szCs w:val="24"/>
        </w:rPr>
        <w:t>for all SNPs ordered by chromosome and base position. Red diamonds indicate genome-wide significant independent hits (within a 250Kb window and r</w:t>
      </w:r>
      <w:r w:rsidRPr="6D31A836">
        <w:rPr>
          <w:rFonts w:eastAsia="Times New Roman"/>
          <w:color w:val="000000" w:themeColor="text1"/>
          <w:sz w:val="24"/>
          <w:szCs w:val="24"/>
          <w:vertAlign w:val="superscript"/>
        </w:rPr>
        <w:t xml:space="preserve">2 </w:t>
      </w:r>
      <w:r w:rsidRPr="6D31A836">
        <w:rPr>
          <w:rFonts w:eastAsia="Times New Roman"/>
          <w:color w:val="000000" w:themeColor="text1"/>
          <w:sz w:val="24"/>
          <w:szCs w:val="24"/>
        </w:rPr>
        <w:t>&lt; .1) associations.</w:t>
      </w:r>
    </w:p>
    <w:p w14:paraId="117DBCF0" w14:textId="77777777" w:rsidR="00943C79" w:rsidRDefault="00943C79" w:rsidP="000224F7">
      <w:pPr>
        <w:spacing w:after="0"/>
        <w:rPr>
          <w:rFonts w:eastAsia="Times New Roman"/>
          <w:color w:val="000000" w:themeColor="text1"/>
          <w:sz w:val="24"/>
          <w:szCs w:val="24"/>
        </w:rPr>
      </w:pPr>
    </w:p>
    <w:p w14:paraId="265701FD" w14:textId="77777777" w:rsidR="00943C79" w:rsidRDefault="00943C79" w:rsidP="000224F7">
      <w:pPr>
        <w:spacing w:after="0"/>
        <w:rPr>
          <w:rFonts w:eastAsia="Times New Roman"/>
          <w:color w:val="000000" w:themeColor="text1"/>
          <w:sz w:val="24"/>
          <w:szCs w:val="24"/>
        </w:rPr>
      </w:pPr>
    </w:p>
    <w:p w14:paraId="187CCFBD" w14:textId="77777777" w:rsidR="00943C79" w:rsidRDefault="00943C79" w:rsidP="000224F7">
      <w:pPr>
        <w:spacing w:after="0"/>
        <w:rPr>
          <w:rFonts w:eastAsia="Times New Roman"/>
          <w:color w:val="000000" w:themeColor="text1"/>
          <w:sz w:val="24"/>
          <w:szCs w:val="24"/>
        </w:rPr>
      </w:pPr>
    </w:p>
    <w:p w14:paraId="60C2B8F8" w14:textId="77777777" w:rsidR="00943C79" w:rsidRDefault="00943C79" w:rsidP="000224F7">
      <w:pPr>
        <w:spacing w:after="0"/>
        <w:rPr>
          <w:rFonts w:eastAsia="Times New Roman"/>
          <w:color w:val="000000" w:themeColor="text1"/>
          <w:sz w:val="24"/>
          <w:szCs w:val="24"/>
        </w:rPr>
      </w:pPr>
    </w:p>
    <w:p w14:paraId="19C8A78A" w14:textId="77777777" w:rsidR="00943C79" w:rsidRDefault="00943C79" w:rsidP="000224F7">
      <w:pPr>
        <w:spacing w:after="0"/>
        <w:rPr>
          <w:rFonts w:eastAsia="Times New Roman"/>
          <w:color w:val="000000" w:themeColor="text1"/>
          <w:sz w:val="24"/>
          <w:szCs w:val="24"/>
        </w:rPr>
      </w:pPr>
    </w:p>
    <w:p w14:paraId="2080C1D7" w14:textId="77777777" w:rsidR="00943C79" w:rsidRDefault="00943C79" w:rsidP="000224F7">
      <w:pPr>
        <w:spacing w:after="0"/>
        <w:rPr>
          <w:rFonts w:eastAsia="Times New Roman"/>
          <w:color w:val="000000" w:themeColor="text1"/>
          <w:sz w:val="24"/>
          <w:szCs w:val="24"/>
        </w:rPr>
      </w:pPr>
    </w:p>
    <w:p w14:paraId="58F39972" w14:textId="77777777" w:rsidR="00943C79" w:rsidRDefault="00943C79" w:rsidP="000224F7">
      <w:pPr>
        <w:spacing w:after="0"/>
        <w:rPr>
          <w:rFonts w:eastAsia="Times New Roman"/>
          <w:color w:val="000000" w:themeColor="text1"/>
          <w:sz w:val="24"/>
          <w:szCs w:val="24"/>
        </w:rPr>
      </w:pPr>
    </w:p>
    <w:p w14:paraId="2026EB9C" w14:textId="77777777" w:rsidR="00943C79" w:rsidRDefault="00943C79" w:rsidP="000224F7">
      <w:pPr>
        <w:spacing w:after="0"/>
        <w:rPr>
          <w:rFonts w:eastAsia="Times New Roman"/>
          <w:color w:val="000000" w:themeColor="text1"/>
          <w:sz w:val="24"/>
          <w:szCs w:val="24"/>
        </w:rPr>
      </w:pPr>
    </w:p>
    <w:p w14:paraId="25D954F0" w14:textId="77777777" w:rsidR="00943C79" w:rsidRDefault="00943C79" w:rsidP="000224F7">
      <w:pPr>
        <w:spacing w:after="0"/>
        <w:rPr>
          <w:rFonts w:eastAsia="Times New Roman"/>
          <w:color w:val="000000" w:themeColor="text1"/>
          <w:sz w:val="24"/>
          <w:szCs w:val="24"/>
        </w:rPr>
      </w:pPr>
    </w:p>
    <w:p w14:paraId="13C5C05D" w14:textId="77777777" w:rsidR="00943C79" w:rsidRDefault="00943C79" w:rsidP="000224F7">
      <w:pPr>
        <w:spacing w:after="0"/>
        <w:rPr>
          <w:rFonts w:eastAsia="Times New Roman"/>
          <w:color w:val="000000" w:themeColor="text1"/>
          <w:sz w:val="24"/>
          <w:szCs w:val="24"/>
        </w:rPr>
      </w:pPr>
    </w:p>
    <w:p w14:paraId="2E97C064" w14:textId="77777777" w:rsidR="00943C79" w:rsidRDefault="00943C79" w:rsidP="000224F7">
      <w:pPr>
        <w:spacing w:after="0"/>
        <w:rPr>
          <w:rFonts w:eastAsia="Times New Roman"/>
          <w:color w:val="000000" w:themeColor="text1"/>
          <w:sz w:val="24"/>
          <w:szCs w:val="24"/>
        </w:rPr>
      </w:pPr>
    </w:p>
    <w:p w14:paraId="7116A11B" w14:textId="77777777" w:rsidR="00943C79" w:rsidRDefault="00943C79" w:rsidP="000224F7">
      <w:pPr>
        <w:spacing w:after="0"/>
        <w:rPr>
          <w:rFonts w:eastAsia="Times New Roman"/>
          <w:color w:val="000000" w:themeColor="text1"/>
          <w:sz w:val="24"/>
          <w:szCs w:val="24"/>
        </w:rPr>
      </w:pPr>
    </w:p>
    <w:p w14:paraId="6D2D7689" w14:textId="77777777" w:rsidR="00943C79" w:rsidRDefault="00943C79" w:rsidP="000224F7">
      <w:pPr>
        <w:spacing w:after="0"/>
        <w:rPr>
          <w:rFonts w:eastAsia="Times New Roman"/>
          <w:color w:val="000000" w:themeColor="text1"/>
          <w:sz w:val="24"/>
          <w:szCs w:val="24"/>
        </w:rPr>
      </w:pPr>
    </w:p>
    <w:p w14:paraId="3F825DF0" w14:textId="77777777" w:rsidR="00943C79" w:rsidRDefault="00943C79" w:rsidP="000224F7">
      <w:pPr>
        <w:spacing w:after="0"/>
        <w:rPr>
          <w:rFonts w:eastAsia="Times New Roman"/>
          <w:color w:val="000000" w:themeColor="text1"/>
          <w:sz w:val="24"/>
          <w:szCs w:val="24"/>
        </w:rPr>
      </w:pPr>
    </w:p>
    <w:p w14:paraId="44FC2B58" w14:textId="77777777" w:rsidR="00943C79" w:rsidRDefault="00943C79" w:rsidP="000224F7">
      <w:pPr>
        <w:spacing w:after="0"/>
        <w:rPr>
          <w:rFonts w:eastAsia="Times New Roman"/>
          <w:color w:val="000000" w:themeColor="text1"/>
          <w:sz w:val="24"/>
          <w:szCs w:val="24"/>
        </w:rPr>
      </w:pPr>
    </w:p>
    <w:p w14:paraId="16CBDB9A" w14:textId="77777777" w:rsidR="00EA0DFD" w:rsidRDefault="00EA0DFD" w:rsidP="000224F7">
      <w:pPr>
        <w:spacing w:after="0"/>
        <w:rPr>
          <w:rFonts w:eastAsia="Times New Roman"/>
          <w:color w:val="000000" w:themeColor="text1"/>
          <w:sz w:val="24"/>
          <w:szCs w:val="24"/>
        </w:rPr>
      </w:pPr>
    </w:p>
    <w:p w14:paraId="129ADC74" w14:textId="77777777" w:rsidR="00EA0DFD" w:rsidRDefault="00EA0DFD" w:rsidP="000224F7">
      <w:pPr>
        <w:spacing w:after="0"/>
        <w:rPr>
          <w:rFonts w:eastAsia="Times New Roman"/>
          <w:color w:val="000000" w:themeColor="text1"/>
          <w:sz w:val="24"/>
          <w:szCs w:val="24"/>
        </w:rPr>
      </w:pPr>
    </w:p>
    <w:p w14:paraId="7E1FEA11" w14:textId="77777777" w:rsidR="00EA0DFD" w:rsidRDefault="00EA0DFD" w:rsidP="000224F7">
      <w:pPr>
        <w:spacing w:after="0"/>
        <w:rPr>
          <w:rFonts w:eastAsia="Times New Roman"/>
          <w:color w:val="000000" w:themeColor="text1"/>
          <w:sz w:val="24"/>
          <w:szCs w:val="24"/>
        </w:rPr>
      </w:pPr>
    </w:p>
    <w:p w14:paraId="6A151FAC" w14:textId="77777777" w:rsidR="00EA0DFD" w:rsidRDefault="00EA0DFD" w:rsidP="000224F7">
      <w:pPr>
        <w:spacing w:after="0"/>
        <w:rPr>
          <w:rFonts w:eastAsia="Times New Roman"/>
          <w:color w:val="000000" w:themeColor="text1"/>
          <w:sz w:val="24"/>
          <w:szCs w:val="24"/>
        </w:rPr>
      </w:pPr>
    </w:p>
    <w:p w14:paraId="7F8947FE" w14:textId="77777777" w:rsidR="00EA0DFD" w:rsidRDefault="00EA0DFD" w:rsidP="000224F7">
      <w:pPr>
        <w:spacing w:after="0"/>
        <w:rPr>
          <w:rFonts w:eastAsia="Times New Roman"/>
          <w:color w:val="000000" w:themeColor="text1"/>
          <w:sz w:val="24"/>
          <w:szCs w:val="24"/>
        </w:rPr>
      </w:pPr>
    </w:p>
    <w:p w14:paraId="37EAD06E" w14:textId="77777777" w:rsidR="00EA0DFD" w:rsidRDefault="00EA0DFD" w:rsidP="000224F7">
      <w:pPr>
        <w:spacing w:after="0"/>
        <w:rPr>
          <w:rFonts w:eastAsia="Times New Roman"/>
          <w:color w:val="000000" w:themeColor="text1"/>
          <w:sz w:val="24"/>
          <w:szCs w:val="24"/>
        </w:rPr>
      </w:pPr>
    </w:p>
    <w:p w14:paraId="41958433" w14:textId="77777777" w:rsidR="00EA0DFD" w:rsidRDefault="00EA0DFD" w:rsidP="000224F7">
      <w:pPr>
        <w:spacing w:after="0"/>
        <w:rPr>
          <w:rFonts w:eastAsia="Times New Roman"/>
          <w:color w:val="000000" w:themeColor="text1"/>
          <w:sz w:val="24"/>
          <w:szCs w:val="24"/>
        </w:rPr>
      </w:pPr>
    </w:p>
    <w:p w14:paraId="040697D9" w14:textId="3D0F9091" w:rsidR="00EA0DFD" w:rsidRDefault="00316A47" w:rsidP="00EA0DFD">
      <w:pPr>
        <w:spacing w:after="0"/>
        <w:rPr>
          <w:rFonts w:eastAsia="Times New Roman"/>
          <w:color w:val="000000" w:themeColor="text1"/>
          <w:sz w:val="24"/>
          <w:szCs w:val="24"/>
        </w:rPr>
      </w:pPr>
      <w:r w:rsidRPr="00316A47">
        <w:rPr>
          <w:rFonts w:eastAsia="Times New Roman"/>
          <w:noProof/>
          <w:color w:val="000000" w:themeColor="text1"/>
          <w:sz w:val="24"/>
          <w:szCs w:val="24"/>
        </w:rPr>
        <w:drawing>
          <wp:inline distT="0" distB="0" distL="0" distR="0" wp14:anchorId="5D108431" wp14:editId="69E3B022">
            <wp:extent cx="5731510" cy="3538220"/>
            <wp:effectExtent l="0" t="0" r="2540" b="5080"/>
            <wp:docPr id="412885259"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85259" name="Picture 1" descr="A graph with different colored bars&#10;&#10;Description automatically generated"/>
                    <pic:cNvPicPr/>
                  </pic:nvPicPr>
                  <pic:blipFill>
                    <a:blip r:embed="rId24"/>
                    <a:stretch>
                      <a:fillRect/>
                    </a:stretch>
                  </pic:blipFill>
                  <pic:spPr>
                    <a:xfrm>
                      <a:off x="0" y="0"/>
                      <a:ext cx="5731510" cy="3538220"/>
                    </a:xfrm>
                    <a:prstGeom prst="rect">
                      <a:avLst/>
                    </a:prstGeom>
                  </pic:spPr>
                </pic:pic>
              </a:graphicData>
            </a:graphic>
          </wp:inline>
        </w:drawing>
      </w:r>
    </w:p>
    <w:p w14:paraId="0BFC1303" w14:textId="1929DC33" w:rsidR="00EA0DFD" w:rsidRDefault="00EA0DFD" w:rsidP="00EA0DFD">
      <w:pPr>
        <w:spacing w:after="0"/>
        <w:rPr>
          <w:rFonts w:eastAsia="Times New Roman"/>
          <w:color w:val="000000" w:themeColor="text1"/>
          <w:sz w:val="24"/>
          <w:szCs w:val="24"/>
        </w:rPr>
      </w:pPr>
      <w:r w:rsidRPr="6D31A836">
        <w:rPr>
          <w:rFonts w:eastAsia="Times New Roman"/>
          <w:b/>
          <w:color w:val="000000" w:themeColor="text1"/>
          <w:sz w:val="24"/>
          <w:szCs w:val="24"/>
        </w:rPr>
        <w:t xml:space="preserve">Supplementary Figure </w:t>
      </w:r>
      <w:r w:rsidR="007C65FD">
        <w:rPr>
          <w:rFonts w:eastAsia="Times New Roman"/>
          <w:b/>
          <w:color w:val="000000" w:themeColor="text1"/>
          <w:sz w:val="24"/>
          <w:szCs w:val="24"/>
        </w:rPr>
        <w:t>7</w:t>
      </w:r>
      <w:r w:rsidRPr="6D31A836">
        <w:rPr>
          <w:rFonts w:eastAsia="Times New Roman"/>
          <w:b/>
          <w:color w:val="000000" w:themeColor="text1"/>
          <w:sz w:val="24"/>
          <w:szCs w:val="24"/>
        </w:rPr>
        <w:t>. Manhattan plot of the ASD Non-p GWAS.</w:t>
      </w:r>
      <w:r w:rsidRPr="6D31A836">
        <w:rPr>
          <w:rFonts w:eastAsia="Times New Roman"/>
          <w:color w:val="000000" w:themeColor="text1"/>
          <w:sz w:val="24"/>
          <w:szCs w:val="24"/>
        </w:rPr>
        <w:t xml:space="preserve"> Plot of the -log</w:t>
      </w:r>
      <w:r w:rsidRPr="6D31A836">
        <w:rPr>
          <w:rFonts w:eastAsia="Times New Roman"/>
          <w:color w:val="000000" w:themeColor="text1"/>
          <w:sz w:val="24"/>
          <w:szCs w:val="24"/>
          <w:vertAlign w:val="subscript"/>
        </w:rPr>
        <w:t>10</w:t>
      </w:r>
      <w:r w:rsidRPr="6D31A836">
        <w:rPr>
          <w:rFonts w:eastAsia="Times New Roman"/>
          <w:color w:val="000000" w:themeColor="text1"/>
          <w:sz w:val="24"/>
          <w:szCs w:val="24"/>
        </w:rPr>
        <w:t>(p-value) associated with the Wald test (two-sided) of β</w:t>
      </w:r>
      <w:r w:rsidRPr="6D31A836">
        <w:rPr>
          <w:rFonts w:eastAsia="Times New Roman"/>
          <w:color w:val="000000" w:themeColor="text1"/>
          <w:sz w:val="24"/>
          <w:szCs w:val="24"/>
          <w:vertAlign w:val="subscript"/>
        </w:rPr>
        <w:t xml:space="preserve">p </w:t>
      </w:r>
      <w:r w:rsidRPr="6D31A836">
        <w:rPr>
          <w:rFonts w:eastAsia="Times New Roman"/>
          <w:color w:val="000000" w:themeColor="text1"/>
          <w:sz w:val="24"/>
          <w:szCs w:val="24"/>
        </w:rPr>
        <w:t>for all SNPs ordered by chromosome and base position. Red diamonds indicate genome-wide significant independent hits (within a 250Kb window and r</w:t>
      </w:r>
      <w:r w:rsidRPr="6D31A836">
        <w:rPr>
          <w:rFonts w:eastAsia="Times New Roman"/>
          <w:color w:val="000000" w:themeColor="text1"/>
          <w:sz w:val="24"/>
          <w:szCs w:val="24"/>
          <w:vertAlign w:val="superscript"/>
        </w:rPr>
        <w:t xml:space="preserve">2 </w:t>
      </w:r>
      <w:r w:rsidRPr="6D31A836">
        <w:rPr>
          <w:rFonts w:eastAsia="Times New Roman"/>
          <w:color w:val="000000" w:themeColor="text1"/>
          <w:sz w:val="24"/>
          <w:szCs w:val="24"/>
        </w:rPr>
        <w:t xml:space="preserve">&lt; .1) associations. </w:t>
      </w:r>
    </w:p>
    <w:p w14:paraId="5644F269" w14:textId="77777777" w:rsidR="00EA0DFD" w:rsidRDefault="00EA0DFD" w:rsidP="000224F7">
      <w:pPr>
        <w:spacing w:after="0"/>
        <w:rPr>
          <w:rFonts w:eastAsia="Times New Roman"/>
          <w:color w:val="000000" w:themeColor="text1"/>
          <w:sz w:val="24"/>
          <w:szCs w:val="24"/>
        </w:rPr>
      </w:pPr>
    </w:p>
    <w:p w14:paraId="689458A0" w14:textId="77777777" w:rsidR="00F83FC1" w:rsidRDefault="00F83FC1" w:rsidP="000224F7">
      <w:pPr>
        <w:spacing w:after="0"/>
        <w:rPr>
          <w:rFonts w:eastAsia="Times New Roman"/>
          <w:color w:val="000000" w:themeColor="text1"/>
          <w:sz w:val="24"/>
          <w:szCs w:val="24"/>
        </w:rPr>
      </w:pPr>
    </w:p>
    <w:p w14:paraId="433BCA5C" w14:textId="77777777" w:rsidR="00BE7E98" w:rsidRDefault="00BE7E98" w:rsidP="000224F7">
      <w:pPr>
        <w:spacing w:after="0"/>
        <w:rPr>
          <w:rFonts w:eastAsia="Times New Roman"/>
          <w:color w:val="000000" w:themeColor="text1"/>
          <w:sz w:val="24"/>
          <w:szCs w:val="24"/>
        </w:rPr>
      </w:pPr>
    </w:p>
    <w:p w14:paraId="16ED288A" w14:textId="77777777" w:rsidR="00F83FC1" w:rsidRDefault="00F83FC1" w:rsidP="000224F7">
      <w:pPr>
        <w:spacing w:after="0"/>
        <w:rPr>
          <w:rFonts w:eastAsia="Times New Roman"/>
          <w:color w:val="000000" w:themeColor="text1"/>
          <w:sz w:val="24"/>
          <w:szCs w:val="24"/>
        </w:rPr>
      </w:pPr>
    </w:p>
    <w:p w14:paraId="3D9F7470" w14:textId="77777777" w:rsidR="00F83FC1" w:rsidRDefault="00F83FC1" w:rsidP="000224F7">
      <w:pPr>
        <w:spacing w:after="0"/>
        <w:rPr>
          <w:rFonts w:eastAsia="Times New Roman" w:cstheme="minorHAnsi"/>
          <w:color w:val="000000" w:themeColor="text1"/>
          <w:sz w:val="24"/>
          <w:szCs w:val="24"/>
        </w:rPr>
      </w:pPr>
    </w:p>
    <w:p w14:paraId="27A4FDAC" w14:textId="75F15BFA" w:rsidR="006A6F07" w:rsidRDefault="00BE7E98" w:rsidP="000224F7">
      <w:pPr>
        <w:spacing w:after="0"/>
        <w:rPr>
          <w:rFonts w:eastAsia="Times New Roman" w:cstheme="minorHAnsi"/>
          <w:color w:val="000000" w:themeColor="text1"/>
          <w:sz w:val="24"/>
          <w:szCs w:val="24"/>
        </w:rPr>
      </w:pPr>
      <w:r w:rsidRPr="00BE7E98">
        <w:rPr>
          <w:rFonts w:eastAsia="Times New Roman" w:cstheme="minorHAnsi"/>
          <w:noProof/>
          <w:color w:val="000000" w:themeColor="text1"/>
          <w:sz w:val="24"/>
          <w:szCs w:val="24"/>
        </w:rPr>
        <w:lastRenderedPageBreak/>
        <w:drawing>
          <wp:inline distT="0" distB="0" distL="0" distR="0" wp14:anchorId="18EE3EB4" wp14:editId="00A8A6B2">
            <wp:extent cx="5731510" cy="3538220"/>
            <wp:effectExtent l="0" t="0" r="2540" b="5080"/>
            <wp:docPr id="1181660663" name="Picture 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60663" name="Picture 1" descr="A graph with green and blue bars&#10;&#10;Description automatically generated"/>
                    <pic:cNvPicPr/>
                  </pic:nvPicPr>
                  <pic:blipFill>
                    <a:blip r:embed="rId25"/>
                    <a:stretch>
                      <a:fillRect/>
                    </a:stretch>
                  </pic:blipFill>
                  <pic:spPr>
                    <a:xfrm>
                      <a:off x="0" y="0"/>
                      <a:ext cx="5731510" cy="3538220"/>
                    </a:xfrm>
                    <a:prstGeom prst="rect">
                      <a:avLst/>
                    </a:prstGeom>
                  </pic:spPr>
                </pic:pic>
              </a:graphicData>
            </a:graphic>
          </wp:inline>
        </w:drawing>
      </w:r>
    </w:p>
    <w:p w14:paraId="5CB3FD75" w14:textId="77777777" w:rsidR="006D6F42" w:rsidRDefault="006D6F42" w:rsidP="000224F7">
      <w:pPr>
        <w:spacing w:after="0"/>
        <w:rPr>
          <w:rFonts w:eastAsia="Times New Roman" w:cstheme="minorHAnsi"/>
          <w:color w:val="000000" w:themeColor="text1"/>
          <w:sz w:val="24"/>
          <w:szCs w:val="24"/>
        </w:rPr>
      </w:pPr>
    </w:p>
    <w:p w14:paraId="000F4FB1" w14:textId="089BBDB3" w:rsidR="006D6F42" w:rsidRDefault="006D6F42" w:rsidP="006D6F42">
      <w:pPr>
        <w:spacing w:after="0"/>
        <w:rPr>
          <w:rFonts w:eastAsia="Times New Roman"/>
          <w:color w:val="000000" w:themeColor="text1"/>
          <w:sz w:val="24"/>
          <w:szCs w:val="24"/>
        </w:rPr>
      </w:pPr>
      <w:r w:rsidRPr="3FF38629">
        <w:rPr>
          <w:rFonts w:eastAsia="Times New Roman"/>
          <w:b/>
          <w:color w:val="000000" w:themeColor="text1"/>
          <w:sz w:val="24"/>
          <w:szCs w:val="24"/>
        </w:rPr>
        <w:t xml:space="preserve">Supplementary Figure </w:t>
      </w:r>
      <w:r w:rsidR="007C65FD">
        <w:rPr>
          <w:rFonts w:eastAsia="Times New Roman"/>
          <w:b/>
          <w:bCs/>
          <w:color w:val="000000" w:themeColor="text1"/>
          <w:sz w:val="24"/>
          <w:szCs w:val="24"/>
        </w:rPr>
        <w:t>8</w:t>
      </w:r>
      <w:r w:rsidRPr="3FF38629">
        <w:rPr>
          <w:rFonts w:eastAsia="Times New Roman"/>
          <w:b/>
          <w:color w:val="000000" w:themeColor="text1"/>
          <w:sz w:val="24"/>
          <w:szCs w:val="24"/>
        </w:rPr>
        <w:t>. Manhattan plot of the ALCH Non-p GWAS.</w:t>
      </w:r>
      <w:r w:rsidRPr="3FF38629">
        <w:rPr>
          <w:rFonts w:eastAsia="Times New Roman"/>
          <w:color w:val="000000" w:themeColor="text1"/>
          <w:sz w:val="24"/>
          <w:szCs w:val="24"/>
        </w:rPr>
        <w:t xml:space="preserve"> Plot of the -log</w:t>
      </w:r>
      <w:r w:rsidRPr="3FF38629">
        <w:rPr>
          <w:rFonts w:eastAsia="Times New Roman"/>
          <w:color w:val="000000" w:themeColor="text1"/>
          <w:sz w:val="24"/>
          <w:szCs w:val="24"/>
          <w:vertAlign w:val="subscript"/>
        </w:rPr>
        <w:t>10</w:t>
      </w:r>
      <w:r w:rsidRPr="3FF38629">
        <w:rPr>
          <w:rFonts w:eastAsia="Times New Roman"/>
          <w:color w:val="000000" w:themeColor="text1"/>
          <w:sz w:val="24"/>
          <w:szCs w:val="24"/>
        </w:rPr>
        <w:t>(p-value) associated with the Wald test (two-sided) of β</w:t>
      </w:r>
      <w:r w:rsidRPr="3FF38629">
        <w:rPr>
          <w:rFonts w:eastAsia="Times New Roman"/>
          <w:color w:val="000000" w:themeColor="text1"/>
          <w:sz w:val="24"/>
          <w:szCs w:val="24"/>
          <w:vertAlign w:val="subscript"/>
        </w:rPr>
        <w:t xml:space="preserve">p </w:t>
      </w:r>
      <w:r w:rsidRPr="3FF38629">
        <w:rPr>
          <w:rFonts w:eastAsia="Times New Roman"/>
          <w:color w:val="000000" w:themeColor="text1"/>
          <w:sz w:val="24"/>
          <w:szCs w:val="24"/>
        </w:rPr>
        <w:t>for all SNPs ordered by chromosome and base position. Red diamonds indicate genome-wide significant independent hits (within a 250Kb window and r</w:t>
      </w:r>
      <w:r w:rsidRPr="3FF38629">
        <w:rPr>
          <w:rFonts w:eastAsia="Times New Roman"/>
          <w:color w:val="000000" w:themeColor="text1"/>
          <w:sz w:val="24"/>
          <w:szCs w:val="24"/>
          <w:vertAlign w:val="superscript"/>
        </w:rPr>
        <w:t xml:space="preserve">2 </w:t>
      </w:r>
      <w:r w:rsidRPr="3FF38629">
        <w:rPr>
          <w:rFonts w:eastAsia="Times New Roman"/>
          <w:color w:val="000000" w:themeColor="text1"/>
          <w:sz w:val="24"/>
          <w:szCs w:val="24"/>
        </w:rPr>
        <w:t>&lt; .1) associations. We identified 2 independent genome-wide significant lead SNPs for ALCH Non-p GWAS.</w:t>
      </w:r>
    </w:p>
    <w:p w14:paraId="67E5E43E" w14:textId="77777777" w:rsidR="006D6F42" w:rsidRDefault="006D6F42" w:rsidP="000224F7">
      <w:pPr>
        <w:spacing w:after="0"/>
        <w:rPr>
          <w:rFonts w:eastAsia="Times New Roman" w:cstheme="minorHAnsi"/>
          <w:color w:val="000000" w:themeColor="text1"/>
          <w:sz w:val="24"/>
          <w:szCs w:val="24"/>
        </w:rPr>
      </w:pPr>
    </w:p>
    <w:p w14:paraId="6CD23D26" w14:textId="77777777" w:rsidR="006A6F07" w:rsidRDefault="006A6F07" w:rsidP="000224F7">
      <w:pPr>
        <w:spacing w:after="0"/>
        <w:rPr>
          <w:rFonts w:eastAsia="Times New Roman" w:cstheme="minorHAnsi"/>
          <w:color w:val="000000" w:themeColor="text1"/>
          <w:sz w:val="24"/>
          <w:szCs w:val="24"/>
        </w:rPr>
      </w:pPr>
    </w:p>
    <w:p w14:paraId="5F8D2DDC" w14:textId="77777777" w:rsidR="006A6F07" w:rsidRDefault="006A6F07" w:rsidP="000224F7">
      <w:pPr>
        <w:spacing w:after="0"/>
        <w:rPr>
          <w:rFonts w:eastAsia="Times New Roman" w:cstheme="minorHAnsi"/>
          <w:color w:val="000000" w:themeColor="text1"/>
          <w:sz w:val="24"/>
          <w:szCs w:val="24"/>
        </w:rPr>
      </w:pPr>
    </w:p>
    <w:p w14:paraId="663F2042" w14:textId="7E5EBEBA" w:rsidR="006A6F07" w:rsidRDefault="006A6F07" w:rsidP="006D6F42">
      <w:pPr>
        <w:spacing w:after="0"/>
      </w:pPr>
    </w:p>
    <w:p w14:paraId="1969F606" w14:textId="77777777" w:rsidR="006A6F07" w:rsidRDefault="006A6F07" w:rsidP="006D6F42">
      <w:pPr>
        <w:spacing w:after="0"/>
        <w:rPr>
          <w:rFonts w:eastAsia="Times New Roman" w:cstheme="minorHAnsi"/>
          <w:color w:val="000000" w:themeColor="text1"/>
          <w:sz w:val="24"/>
          <w:szCs w:val="24"/>
        </w:rPr>
      </w:pPr>
    </w:p>
    <w:p w14:paraId="30628E40" w14:textId="77777777" w:rsidR="006A6F07" w:rsidRDefault="006A6F07" w:rsidP="006D6F42">
      <w:pPr>
        <w:spacing w:after="0"/>
        <w:rPr>
          <w:rFonts w:eastAsia="Times New Roman" w:cstheme="minorHAnsi"/>
          <w:color w:val="000000" w:themeColor="text1"/>
          <w:sz w:val="24"/>
          <w:szCs w:val="24"/>
        </w:rPr>
      </w:pPr>
    </w:p>
    <w:p w14:paraId="78999602" w14:textId="77777777" w:rsidR="006A6F07" w:rsidRDefault="006A6F07" w:rsidP="006D6F42">
      <w:pPr>
        <w:spacing w:after="0"/>
        <w:rPr>
          <w:rFonts w:eastAsia="Times New Roman" w:cstheme="minorHAnsi"/>
          <w:color w:val="000000" w:themeColor="text1"/>
          <w:sz w:val="24"/>
          <w:szCs w:val="24"/>
        </w:rPr>
      </w:pPr>
    </w:p>
    <w:p w14:paraId="656B6C2C" w14:textId="77777777" w:rsidR="006A6F07" w:rsidRDefault="006A6F07" w:rsidP="006D6F42">
      <w:pPr>
        <w:spacing w:after="0"/>
        <w:rPr>
          <w:rFonts w:eastAsia="Times New Roman" w:cstheme="minorHAnsi"/>
          <w:color w:val="000000" w:themeColor="text1"/>
          <w:sz w:val="24"/>
          <w:szCs w:val="24"/>
        </w:rPr>
      </w:pPr>
    </w:p>
    <w:p w14:paraId="5C85B63D" w14:textId="77777777" w:rsidR="006A6F07" w:rsidRDefault="006A6F07" w:rsidP="006D6F42">
      <w:pPr>
        <w:spacing w:after="0"/>
        <w:rPr>
          <w:rFonts w:eastAsia="Times New Roman"/>
          <w:color w:val="000000" w:themeColor="text1"/>
          <w:sz w:val="24"/>
          <w:szCs w:val="24"/>
        </w:rPr>
      </w:pPr>
    </w:p>
    <w:p w14:paraId="0E24699D" w14:textId="77777777" w:rsidR="001E3B4C" w:rsidRDefault="001E3B4C" w:rsidP="006D6F42">
      <w:pPr>
        <w:spacing w:after="0"/>
        <w:rPr>
          <w:rFonts w:eastAsia="Times New Roman"/>
          <w:color w:val="000000" w:themeColor="text1"/>
          <w:sz w:val="24"/>
          <w:szCs w:val="24"/>
        </w:rPr>
      </w:pPr>
    </w:p>
    <w:p w14:paraId="0ABC2FBD" w14:textId="77777777" w:rsidR="001E3B4C" w:rsidRDefault="001E3B4C" w:rsidP="006D6F42">
      <w:pPr>
        <w:spacing w:after="0"/>
        <w:rPr>
          <w:rFonts w:eastAsia="Times New Roman"/>
          <w:color w:val="000000" w:themeColor="text1"/>
          <w:sz w:val="24"/>
          <w:szCs w:val="24"/>
        </w:rPr>
      </w:pPr>
    </w:p>
    <w:p w14:paraId="22B80D4A" w14:textId="77777777" w:rsidR="007C65FD" w:rsidRDefault="007C65FD" w:rsidP="007C65FD">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lastRenderedPageBreak/>
        <w:drawing>
          <wp:inline distT="0" distB="0" distL="0" distR="0" wp14:anchorId="56373FA8" wp14:editId="2091ED78">
            <wp:extent cx="5731510" cy="3539490"/>
            <wp:effectExtent l="0" t="0" r="0" b="3810"/>
            <wp:docPr id="972055318" name="Picture 12"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1926" name="Picture 12" descr="A graph with green and blue bar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09E2A096" w14:textId="13F71325" w:rsidR="007C65FD" w:rsidRDefault="007C65FD" w:rsidP="007C65FD">
      <w:pPr>
        <w:spacing w:after="0"/>
        <w:rPr>
          <w:rFonts w:eastAsia="Times New Roman"/>
          <w:color w:val="000000" w:themeColor="text1"/>
          <w:sz w:val="24"/>
          <w:szCs w:val="24"/>
        </w:rPr>
      </w:pPr>
      <w:r w:rsidRPr="50552CA7">
        <w:rPr>
          <w:rFonts w:eastAsia="Times New Roman"/>
          <w:b/>
          <w:color w:val="000000" w:themeColor="text1"/>
          <w:sz w:val="24"/>
          <w:szCs w:val="24"/>
        </w:rPr>
        <w:t xml:space="preserve">Supplementary Figure </w:t>
      </w:r>
      <w:r>
        <w:rPr>
          <w:rFonts w:eastAsia="Times New Roman"/>
          <w:b/>
          <w:bCs/>
          <w:color w:val="000000" w:themeColor="text1"/>
          <w:sz w:val="24"/>
          <w:szCs w:val="24"/>
        </w:rPr>
        <w:t>9</w:t>
      </w:r>
      <w:r w:rsidRPr="50552CA7">
        <w:rPr>
          <w:rFonts w:eastAsia="Times New Roman"/>
          <w:b/>
          <w:color w:val="000000" w:themeColor="text1"/>
          <w:sz w:val="24"/>
          <w:szCs w:val="24"/>
        </w:rPr>
        <w:t>. Manhattan plot of the OCD Non-p GWAS.</w:t>
      </w:r>
      <w:r w:rsidRPr="50552CA7">
        <w:rPr>
          <w:rFonts w:eastAsia="Times New Roman"/>
          <w:color w:val="000000" w:themeColor="text1"/>
          <w:sz w:val="24"/>
          <w:szCs w:val="24"/>
        </w:rPr>
        <w:t xml:space="preserve"> Plot of the -log</w:t>
      </w:r>
      <w:r w:rsidRPr="50552CA7">
        <w:rPr>
          <w:rFonts w:eastAsia="Times New Roman"/>
          <w:color w:val="000000" w:themeColor="text1"/>
          <w:sz w:val="24"/>
          <w:szCs w:val="24"/>
          <w:vertAlign w:val="subscript"/>
        </w:rPr>
        <w:t>10</w:t>
      </w:r>
      <w:r w:rsidRPr="50552CA7">
        <w:rPr>
          <w:rFonts w:eastAsia="Times New Roman"/>
          <w:color w:val="000000" w:themeColor="text1"/>
          <w:sz w:val="24"/>
          <w:szCs w:val="24"/>
        </w:rPr>
        <w:t>(p-value) associated with the Wald test (two-sided) of β</w:t>
      </w:r>
      <w:r w:rsidRPr="50552CA7">
        <w:rPr>
          <w:rFonts w:eastAsia="Times New Roman"/>
          <w:color w:val="000000" w:themeColor="text1"/>
          <w:sz w:val="24"/>
          <w:szCs w:val="24"/>
          <w:vertAlign w:val="subscript"/>
        </w:rPr>
        <w:t xml:space="preserve">p </w:t>
      </w:r>
      <w:r w:rsidRPr="50552CA7">
        <w:rPr>
          <w:rFonts w:eastAsia="Times New Roman"/>
          <w:color w:val="000000" w:themeColor="text1"/>
          <w:sz w:val="24"/>
          <w:szCs w:val="24"/>
        </w:rPr>
        <w:t>for all SNPs ordered by chromosome and base position. Red diamonds indicate genome-wide significant independent hits (within a 250Kb window and r</w:t>
      </w:r>
      <w:r w:rsidRPr="50552CA7">
        <w:rPr>
          <w:rFonts w:eastAsia="Times New Roman"/>
          <w:color w:val="000000" w:themeColor="text1"/>
          <w:sz w:val="24"/>
          <w:szCs w:val="24"/>
          <w:vertAlign w:val="superscript"/>
        </w:rPr>
        <w:t xml:space="preserve">2 </w:t>
      </w:r>
      <w:r w:rsidRPr="50552CA7">
        <w:rPr>
          <w:rFonts w:eastAsia="Times New Roman"/>
          <w:color w:val="000000" w:themeColor="text1"/>
          <w:sz w:val="24"/>
          <w:szCs w:val="24"/>
        </w:rPr>
        <w:t xml:space="preserve">&lt; .1) associations. </w:t>
      </w:r>
    </w:p>
    <w:p w14:paraId="13007999" w14:textId="77777777" w:rsidR="00B7222B" w:rsidRDefault="00B7222B" w:rsidP="007C65FD">
      <w:pPr>
        <w:spacing w:after="0"/>
        <w:rPr>
          <w:rFonts w:eastAsia="Times New Roman"/>
          <w:color w:val="000000" w:themeColor="text1"/>
          <w:sz w:val="24"/>
          <w:szCs w:val="24"/>
        </w:rPr>
      </w:pPr>
    </w:p>
    <w:p w14:paraId="13E121D6" w14:textId="77777777" w:rsidR="00B7222B" w:rsidRDefault="00B7222B" w:rsidP="007C65FD">
      <w:pPr>
        <w:spacing w:after="0"/>
        <w:rPr>
          <w:rFonts w:eastAsia="Times New Roman"/>
          <w:color w:val="000000" w:themeColor="text1"/>
          <w:sz w:val="24"/>
          <w:szCs w:val="24"/>
        </w:rPr>
      </w:pPr>
    </w:p>
    <w:p w14:paraId="4637E405" w14:textId="77777777" w:rsidR="00B7222B" w:rsidRDefault="00B7222B" w:rsidP="007C65FD">
      <w:pPr>
        <w:spacing w:after="0"/>
        <w:rPr>
          <w:rFonts w:eastAsia="Times New Roman"/>
          <w:color w:val="000000" w:themeColor="text1"/>
          <w:sz w:val="24"/>
          <w:szCs w:val="24"/>
        </w:rPr>
      </w:pPr>
    </w:p>
    <w:p w14:paraId="09E5AE46" w14:textId="77777777" w:rsidR="00B7222B" w:rsidRDefault="00B7222B" w:rsidP="007C65FD">
      <w:pPr>
        <w:spacing w:after="0"/>
        <w:rPr>
          <w:rFonts w:eastAsia="Times New Roman"/>
          <w:color w:val="000000" w:themeColor="text1"/>
          <w:sz w:val="24"/>
          <w:szCs w:val="24"/>
        </w:rPr>
      </w:pPr>
    </w:p>
    <w:p w14:paraId="58B8B1A4" w14:textId="77777777" w:rsidR="00B7222B" w:rsidRDefault="00B7222B" w:rsidP="007C65FD">
      <w:pPr>
        <w:spacing w:after="0"/>
        <w:rPr>
          <w:rFonts w:eastAsia="Times New Roman"/>
          <w:color w:val="000000" w:themeColor="text1"/>
          <w:sz w:val="24"/>
          <w:szCs w:val="24"/>
        </w:rPr>
      </w:pPr>
    </w:p>
    <w:p w14:paraId="7B0C7F82" w14:textId="77777777" w:rsidR="001E3B4C" w:rsidRDefault="001E3B4C" w:rsidP="006D6F42">
      <w:pPr>
        <w:spacing w:after="0"/>
        <w:rPr>
          <w:rFonts w:eastAsia="Times New Roman"/>
          <w:color w:val="000000" w:themeColor="text1"/>
          <w:sz w:val="24"/>
          <w:szCs w:val="24"/>
        </w:rPr>
      </w:pPr>
    </w:p>
    <w:p w14:paraId="7ED4D7EE" w14:textId="77777777" w:rsidR="00B7222B" w:rsidRDefault="00B7222B" w:rsidP="006D6F42">
      <w:pPr>
        <w:spacing w:after="0"/>
        <w:rPr>
          <w:rFonts w:eastAsia="Times New Roman"/>
          <w:color w:val="000000" w:themeColor="text1"/>
          <w:sz w:val="24"/>
          <w:szCs w:val="24"/>
        </w:rPr>
      </w:pPr>
    </w:p>
    <w:p w14:paraId="1F2EAEFE" w14:textId="77777777" w:rsidR="00B7222B" w:rsidRDefault="00B7222B" w:rsidP="006D6F42">
      <w:pPr>
        <w:spacing w:after="0"/>
        <w:rPr>
          <w:rFonts w:eastAsia="Times New Roman"/>
          <w:color w:val="000000" w:themeColor="text1"/>
          <w:sz w:val="24"/>
          <w:szCs w:val="24"/>
        </w:rPr>
      </w:pPr>
    </w:p>
    <w:p w14:paraId="4E60561B" w14:textId="77777777" w:rsidR="00B7222B" w:rsidRDefault="00B7222B" w:rsidP="006D6F42">
      <w:pPr>
        <w:spacing w:after="0"/>
        <w:rPr>
          <w:rFonts w:eastAsia="Times New Roman"/>
          <w:color w:val="000000" w:themeColor="text1"/>
          <w:sz w:val="24"/>
          <w:szCs w:val="24"/>
        </w:rPr>
      </w:pPr>
    </w:p>
    <w:p w14:paraId="44AAB183" w14:textId="77777777" w:rsidR="00B7222B" w:rsidRDefault="00B7222B" w:rsidP="006D6F42">
      <w:pPr>
        <w:spacing w:after="0"/>
        <w:rPr>
          <w:rFonts w:eastAsia="Times New Roman"/>
          <w:color w:val="000000" w:themeColor="text1"/>
          <w:sz w:val="24"/>
          <w:szCs w:val="24"/>
        </w:rPr>
      </w:pPr>
    </w:p>
    <w:p w14:paraId="0A733CAC" w14:textId="77777777" w:rsidR="00B7222B" w:rsidRDefault="00B7222B" w:rsidP="006D6F42">
      <w:pPr>
        <w:spacing w:after="0"/>
        <w:rPr>
          <w:rFonts w:eastAsia="Times New Roman"/>
          <w:color w:val="000000" w:themeColor="text1"/>
          <w:sz w:val="24"/>
          <w:szCs w:val="24"/>
        </w:rPr>
      </w:pPr>
    </w:p>
    <w:p w14:paraId="38C28D3B" w14:textId="77777777" w:rsidR="00B7222B" w:rsidRDefault="00B7222B" w:rsidP="006D6F42">
      <w:pPr>
        <w:spacing w:after="0"/>
        <w:rPr>
          <w:rFonts w:eastAsia="Times New Roman"/>
          <w:color w:val="000000" w:themeColor="text1"/>
          <w:sz w:val="24"/>
          <w:szCs w:val="24"/>
        </w:rPr>
      </w:pPr>
    </w:p>
    <w:p w14:paraId="0FC7EBBB" w14:textId="77777777" w:rsidR="00B7222B" w:rsidRDefault="00B7222B" w:rsidP="006D6F42">
      <w:pPr>
        <w:spacing w:after="0"/>
        <w:rPr>
          <w:rFonts w:eastAsia="Times New Roman"/>
          <w:color w:val="000000" w:themeColor="text1"/>
          <w:sz w:val="24"/>
          <w:szCs w:val="24"/>
        </w:rPr>
      </w:pPr>
    </w:p>
    <w:p w14:paraId="17CCE1BE" w14:textId="77777777" w:rsidR="00B7222B" w:rsidRDefault="00B7222B" w:rsidP="00B7222B">
      <w:pPr>
        <w:spacing w:after="0"/>
        <w:rPr>
          <w:rFonts w:eastAsia="Times New Roman"/>
          <w:color w:val="000000" w:themeColor="text1"/>
          <w:sz w:val="24"/>
          <w:szCs w:val="24"/>
        </w:rPr>
      </w:pPr>
      <w:r w:rsidRPr="00C05E8B">
        <w:rPr>
          <w:rFonts w:eastAsia="Times New Roman"/>
          <w:noProof/>
          <w:color w:val="000000" w:themeColor="text1"/>
          <w:sz w:val="24"/>
          <w:szCs w:val="24"/>
        </w:rPr>
        <w:lastRenderedPageBreak/>
        <w:drawing>
          <wp:inline distT="0" distB="0" distL="0" distR="0" wp14:anchorId="665D27C2" wp14:editId="1ECB1C90">
            <wp:extent cx="5731510" cy="3538220"/>
            <wp:effectExtent l="0" t="0" r="2540" b="5080"/>
            <wp:docPr id="1553540094" name="Picture 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04420" name="Picture 1" descr="A graph with green and blue bars&#10;&#10;Description automatically generated"/>
                    <pic:cNvPicPr/>
                  </pic:nvPicPr>
                  <pic:blipFill>
                    <a:blip r:embed="rId27"/>
                    <a:stretch>
                      <a:fillRect/>
                    </a:stretch>
                  </pic:blipFill>
                  <pic:spPr>
                    <a:xfrm>
                      <a:off x="0" y="0"/>
                      <a:ext cx="5731510" cy="3538220"/>
                    </a:xfrm>
                    <a:prstGeom prst="rect">
                      <a:avLst/>
                    </a:prstGeom>
                  </pic:spPr>
                </pic:pic>
              </a:graphicData>
            </a:graphic>
          </wp:inline>
        </w:drawing>
      </w:r>
    </w:p>
    <w:p w14:paraId="29FCE801" w14:textId="0974AC0A" w:rsidR="00B7222B" w:rsidRDefault="00B7222B" w:rsidP="00B7222B">
      <w:pPr>
        <w:spacing w:after="0"/>
        <w:rPr>
          <w:rFonts w:eastAsia="Times New Roman"/>
          <w:color w:val="000000" w:themeColor="text1"/>
          <w:sz w:val="24"/>
          <w:szCs w:val="24"/>
        </w:rPr>
      </w:pPr>
      <w:r w:rsidRPr="50552CA7">
        <w:rPr>
          <w:rFonts w:eastAsia="Times New Roman"/>
          <w:b/>
          <w:color w:val="000000" w:themeColor="text1"/>
          <w:sz w:val="24"/>
          <w:szCs w:val="24"/>
        </w:rPr>
        <w:t>Supplementary Figure 1</w:t>
      </w:r>
      <w:r w:rsidR="00703056">
        <w:rPr>
          <w:rFonts w:eastAsia="Times New Roman"/>
          <w:b/>
          <w:color w:val="000000" w:themeColor="text1"/>
          <w:sz w:val="24"/>
          <w:szCs w:val="24"/>
        </w:rPr>
        <w:t>0</w:t>
      </w:r>
      <w:r w:rsidRPr="50552CA7">
        <w:rPr>
          <w:rFonts w:eastAsia="Times New Roman"/>
          <w:b/>
          <w:color w:val="000000" w:themeColor="text1"/>
          <w:sz w:val="24"/>
          <w:szCs w:val="24"/>
        </w:rPr>
        <w:t>. Manhattan plot of the AN Non-p GWAS.</w:t>
      </w:r>
      <w:r w:rsidRPr="50552CA7">
        <w:rPr>
          <w:rFonts w:eastAsia="Times New Roman"/>
          <w:color w:val="000000" w:themeColor="text1"/>
          <w:sz w:val="24"/>
          <w:szCs w:val="24"/>
        </w:rPr>
        <w:t xml:space="preserve"> Plot of the -log</w:t>
      </w:r>
      <w:r w:rsidRPr="50552CA7">
        <w:rPr>
          <w:rFonts w:eastAsia="Times New Roman"/>
          <w:color w:val="000000" w:themeColor="text1"/>
          <w:sz w:val="24"/>
          <w:szCs w:val="24"/>
          <w:vertAlign w:val="subscript"/>
        </w:rPr>
        <w:t>10</w:t>
      </w:r>
      <w:r w:rsidRPr="50552CA7">
        <w:rPr>
          <w:rFonts w:eastAsia="Times New Roman"/>
          <w:color w:val="000000" w:themeColor="text1"/>
          <w:sz w:val="24"/>
          <w:szCs w:val="24"/>
        </w:rPr>
        <w:t>(p-value) associated with the Wald test (two-sided) of β</w:t>
      </w:r>
      <w:r w:rsidRPr="50552CA7">
        <w:rPr>
          <w:rFonts w:eastAsia="Times New Roman"/>
          <w:color w:val="000000" w:themeColor="text1"/>
          <w:sz w:val="24"/>
          <w:szCs w:val="24"/>
          <w:vertAlign w:val="subscript"/>
        </w:rPr>
        <w:t xml:space="preserve">p </w:t>
      </w:r>
      <w:r w:rsidRPr="50552CA7">
        <w:rPr>
          <w:rFonts w:eastAsia="Times New Roman"/>
          <w:color w:val="000000" w:themeColor="text1"/>
          <w:sz w:val="24"/>
          <w:szCs w:val="24"/>
        </w:rPr>
        <w:t>for all SNPs ordered by chromosome and base position. Red diamonds indicate genome-wide significant independent hits (within a 250Kb window and r</w:t>
      </w:r>
      <w:r w:rsidRPr="50552CA7">
        <w:rPr>
          <w:rFonts w:eastAsia="Times New Roman"/>
          <w:color w:val="000000" w:themeColor="text1"/>
          <w:sz w:val="24"/>
          <w:szCs w:val="24"/>
          <w:vertAlign w:val="superscript"/>
        </w:rPr>
        <w:t xml:space="preserve">2 </w:t>
      </w:r>
      <w:r w:rsidRPr="50552CA7">
        <w:rPr>
          <w:rFonts w:eastAsia="Times New Roman"/>
          <w:color w:val="000000" w:themeColor="text1"/>
          <w:sz w:val="24"/>
          <w:szCs w:val="24"/>
        </w:rPr>
        <w:t>&lt; .1) associations. We identified 6 independent genome-wide significant lead SNPs for AN Non-p GWAS.</w:t>
      </w:r>
    </w:p>
    <w:p w14:paraId="0EA7214C" w14:textId="77777777" w:rsidR="00B7222B" w:rsidRDefault="00B7222B" w:rsidP="006D6F42">
      <w:pPr>
        <w:spacing w:after="0"/>
        <w:rPr>
          <w:rFonts w:eastAsia="Times New Roman"/>
          <w:color w:val="000000" w:themeColor="text1"/>
          <w:sz w:val="24"/>
          <w:szCs w:val="24"/>
        </w:rPr>
      </w:pPr>
    </w:p>
    <w:p w14:paraId="4ADA5336" w14:textId="77777777" w:rsidR="00B7222B" w:rsidRDefault="00B7222B" w:rsidP="006D6F42">
      <w:pPr>
        <w:spacing w:after="0"/>
        <w:rPr>
          <w:rFonts w:eastAsia="Times New Roman"/>
          <w:color w:val="000000" w:themeColor="text1"/>
          <w:sz w:val="24"/>
          <w:szCs w:val="24"/>
        </w:rPr>
      </w:pPr>
    </w:p>
    <w:p w14:paraId="303BE676" w14:textId="77777777" w:rsidR="00B7222B" w:rsidRDefault="00B7222B" w:rsidP="006D6F42">
      <w:pPr>
        <w:spacing w:after="0"/>
        <w:rPr>
          <w:rFonts w:eastAsia="Times New Roman"/>
          <w:color w:val="000000" w:themeColor="text1"/>
          <w:sz w:val="24"/>
          <w:szCs w:val="24"/>
        </w:rPr>
      </w:pPr>
    </w:p>
    <w:p w14:paraId="73D98D5B" w14:textId="77777777" w:rsidR="00B7222B" w:rsidRDefault="00B7222B" w:rsidP="006D6F42">
      <w:pPr>
        <w:spacing w:after="0"/>
        <w:rPr>
          <w:rFonts w:eastAsia="Times New Roman"/>
          <w:color w:val="000000" w:themeColor="text1"/>
          <w:sz w:val="24"/>
          <w:szCs w:val="24"/>
        </w:rPr>
      </w:pPr>
    </w:p>
    <w:p w14:paraId="4B06C78C" w14:textId="74F39742" w:rsidR="001E3B4C" w:rsidRDefault="001E3B4C" w:rsidP="001E3B4C">
      <w:pPr>
        <w:spacing w:after="0"/>
        <w:rPr>
          <w:rFonts w:eastAsia="Times New Roman"/>
          <w:color w:val="000000" w:themeColor="text1"/>
          <w:sz w:val="24"/>
          <w:szCs w:val="24"/>
        </w:rPr>
      </w:pPr>
      <w:r>
        <w:rPr>
          <w:noProof/>
        </w:rPr>
        <w:lastRenderedPageBreak/>
        <w:drawing>
          <wp:inline distT="0" distB="0" distL="0" distR="0" wp14:anchorId="3DB3C9D9" wp14:editId="1A2A468B">
            <wp:extent cx="5731510" cy="3539490"/>
            <wp:effectExtent l="0" t="0" r="0" b="3810"/>
            <wp:docPr id="172239308" name="Picture 14"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5E2222EB" w14:textId="4715EBF4" w:rsidR="001E3B4C" w:rsidRDefault="001E3B4C" w:rsidP="001E3B4C">
      <w:pPr>
        <w:spacing w:after="0"/>
        <w:rPr>
          <w:rFonts w:eastAsia="Times New Roman"/>
          <w:color w:val="000000" w:themeColor="text1"/>
          <w:sz w:val="24"/>
          <w:szCs w:val="24"/>
        </w:rPr>
      </w:pPr>
      <w:r w:rsidRPr="50552CA7">
        <w:rPr>
          <w:rFonts w:eastAsia="Times New Roman"/>
          <w:b/>
          <w:color w:val="000000" w:themeColor="text1"/>
          <w:sz w:val="24"/>
          <w:szCs w:val="24"/>
        </w:rPr>
        <w:t>Supplementary Figure 1</w:t>
      </w:r>
      <w:r w:rsidR="00703056">
        <w:rPr>
          <w:rFonts w:eastAsia="Times New Roman"/>
          <w:b/>
          <w:color w:val="000000" w:themeColor="text1"/>
          <w:sz w:val="24"/>
          <w:szCs w:val="24"/>
        </w:rPr>
        <w:t>1</w:t>
      </w:r>
      <w:r w:rsidRPr="50552CA7">
        <w:rPr>
          <w:rFonts w:eastAsia="Times New Roman"/>
          <w:b/>
          <w:color w:val="000000" w:themeColor="text1"/>
          <w:sz w:val="24"/>
          <w:szCs w:val="24"/>
        </w:rPr>
        <w:t xml:space="preserve">. Manhattan plot of the TS Non-p GWAS. </w:t>
      </w:r>
      <w:r w:rsidRPr="50552CA7">
        <w:rPr>
          <w:rFonts w:eastAsia="Times New Roman"/>
          <w:color w:val="000000" w:themeColor="text1"/>
          <w:sz w:val="24"/>
          <w:szCs w:val="24"/>
        </w:rPr>
        <w:t>Plot of the -log</w:t>
      </w:r>
      <w:r w:rsidRPr="50552CA7">
        <w:rPr>
          <w:rFonts w:eastAsia="Times New Roman"/>
          <w:color w:val="000000" w:themeColor="text1"/>
          <w:sz w:val="24"/>
          <w:szCs w:val="24"/>
          <w:vertAlign w:val="subscript"/>
        </w:rPr>
        <w:t>10</w:t>
      </w:r>
      <w:r w:rsidRPr="50552CA7">
        <w:rPr>
          <w:rFonts w:eastAsia="Times New Roman"/>
          <w:color w:val="000000" w:themeColor="text1"/>
          <w:sz w:val="24"/>
          <w:szCs w:val="24"/>
        </w:rPr>
        <w:t>(p-value) associated with the Wald test (two-sided) of β</w:t>
      </w:r>
      <w:r w:rsidRPr="50552CA7">
        <w:rPr>
          <w:rFonts w:eastAsia="Times New Roman"/>
          <w:color w:val="000000" w:themeColor="text1"/>
          <w:sz w:val="24"/>
          <w:szCs w:val="24"/>
          <w:vertAlign w:val="subscript"/>
        </w:rPr>
        <w:t xml:space="preserve">p </w:t>
      </w:r>
      <w:r w:rsidRPr="50552CA7">
        <w:rPr>
          <w:rFonts w:eastAsia="Times New Roman"/>
          <w:color w:val="000000" w:themeColor="text1"/>
          <w:sz w:val="24"/>
          <w:szCs w:val="24"/>
        </w:rPr>
        <w:t>for all SNPs ordered by chromosome and base position. Red diamonds indicate genome-wide significant independent hits (within a 250Kb window and r</w:t>
      </w:r>
      <w:r w:rsidRPr="50552CA7">
        <w:rPr>
          <w:rFonts w:eastAsia="Times New Roman"/>
          <w:color w:val="000000" w:themeColor="text1"/>
          <w:sz w:val="24"/>
          <w:szCs w:val="24"/>
          <w:vertAlign w:val="superscript"/>
        </w:rPr>
        <w:t xml:space="preserve">2 </w:t>
      </w:r>
      <w:r w:rsidRPr="50552CA7">
        <w:rPr>
          <w:rFonts w:eastAsia="Times New Roman"/>
          <w:color w:val="000000" w:themeColor="text1"/>
          <w:sz w:val="24"/>
          <w:szCs w:val="24"/>
        </w:rPr>
        <w:t xml:space="preserve">&lt; .1) associations. </w:t>
      </w:r>
    </w:p>
    <w:p w14:paraId="35304013" w14:textId="77777777" w:rsidR="001E3B4C" w:rsidRDefault="001E3B4C" w:rsidP="001E3B4C">
      <w:pPr>
        <w:spacing w:after="0"/>
        <w:rPr>
          <w:rFonts w:eastAsia="Times New Roman"/>
          <w:color w:val="000000" w:themeColor="text1"/>
          <w:sz w:val="24"/>
          <w:szCs w:val="24"/>
        </w:rPr>
      </w:pPr>
    </w:p>
    <w:p w14:paraId="519DBB27" w14:textId="77777777" w:rsidR="001E3B4C" w:rsidRDefault="001E3B4C" w:rsidP="001E3B4C">
      <w:pPr>
        <w:spacing w:after="0"/>
        <w:rPr>
          <w:rFonts w:eastAsia="Times New Roman"/>
          <w:color w:val="000000" w:themeColor="text1"/>
          <w:sz w:val="24"/>
          <w:szCs w:val="24"/>
        </w:rPr>
      </w:pPr>
    </w:p>
    <w:p w14:paraId="474C9751" w14:textId="77777777" w:rsidR="001E3B4C" w:rsidRDefault="001E3B4C" w:rsidP="001E3B4C">
      <w:pPr>
        <w:spacing w:after="0"/>
        <w:rPr>
          <w:rFonts w:eastAsia="Times New Roman"/>
          <w:color w:val="000000" w:themeColor="text1"/>
          <w:sz w:val="24"/>
          <w:szCs w:val="24"/>
        </w:rPr>
      </w:pPr>
    </w:p>
    <w:p w14:paraId="61982C64" w14:textId="77777777" w:rsidR="001E3B4C" w:rsidRDefault="001E3B4C" w:rsidP="001E3B4C">
      <w:pPr>
        <w:spacing w:after="0"/>
        <w:rPr>
          <w:rFonts w:eastAsia="Times New Roman"/>
          <w:color w:val="000000" w:themeColor="text1"/>
          <w:sz w:val="24"/>
          <w:szCs w:val="24"/>
        </w:rPr>
      </w:pPr>
    </w:p>
    <w:p w14:paraId="6620A84E" w14:textId="77777777" w:rsidR="001E3B4C" w:rsidRDefault="001E3B4C" w:rsidP="001E3B4C">
      <w:pPr>
        <w:spacing w:after="0"/>
        <w:rPr>
          <w:rFonts w:eastAsia="Times New Roman"/>
          <w:color w:val="000000" w:themeColor="text1"/>
          <w:sz w:val="24"/>
          <w:szCs w:val="24"/>
        </w:rPr>
      </w:pPr>
    </w:p>
    <w:p w14:paraId="72FAB5A7" w14:textId="77777777" w:rsidR="001E3B4C" w:rsidRDefault="001E3B4C" w:rsidP="001E3B4C">
      <w:pPr>
        <w:spacing w:after="0"/>
        <w:rPr>
          <w:rFonts w:eastAsia="Times New Roman"/>
          <w:color w:val="000000" w:themeColor="text1"/>
          <w:sz w:val="24"/>
          <w:szCs w:val="24"/>
        </w:rPr>
      </w:pPr>
    </w:p>
    <w:p w14:paraId="24CCCFCC" w14:textId="77777777" w:rsidR="001E3B4C" w:rsidRDefault="001E3B4C" w:rsidP="006D6F42">
      <w:pPr>
        <w:spacing w:after="0"/>
        <w:rPr>
          <w:rFonts w:eastAsia="Times New Roman"/>
          <w:color w:val="000000" w:themeColor="text1"/>
          <w:sz w:val="24"/>
          <w:szCs w:val="24"/>
        </w:rPr>
      </w:pPr>
    </w:p>
    <w:p w14:paraId="2A1D832F" w14:textId="77777777" w:rsidR="002448D8" w:rsidRDefault="002448D8" w:rsidP="006D6F42">
      <w:pPr>
        <w:spacing w:after="0"/>
        <w:rPr>
          <w:rFonts w:eastAsia="Times New Roman"/>
          <w:color w:val="000000" w:themeColor="text1"/>
          <w:sz w:val="24"/>
          <w:szCs w:val="24"/>
        </w:rPr>
      </w:pPr>
    </w:p>
    <w:p w14:paraId="56DFC61A" w14:textId="77777777" w:rsidR="002448D8" w:rsidRDefault="002448D8" w:rsidP="006D6F42">
      <w:pPr>
        <w:spacing w:after="0"/>
        <w:rPr>
          <w:rFonts w:eastAsia="Times New Roman"/>
          <w:color w:val="000000" w:themeColor="text1"/>
          <w:sz w:val="24"/>
          <w:szCs w:val="24"/>
        </w:rPr>
      </w:pPr>
    </w:p>
    <w:p w14:paraId="10D221EB" w14:textId="77777777" w:rsidR="002448D8" w:rsidRDefault="002448D8" w:rsidP="006D6F42">
      <w:pPr>
        <w:spacing w:after="0"/>
        <w:rPr>
          <w:rFonts w:eastAsia="Times New Roman"/>
          <w:color w:val="000000" w:themeColor="text1"/>
          <w:sz w:val="24"/>
          <w:szCs w:val="24"/>
        </w:rPr>
      </w:pPr>
    </w:p>
    <w:p w14:paraId="11F75B7C" w14:textId="77777777" w:rsidR="002448D8" w:rsidRDefault="002448D8" w:rsidP="006D6F42">
      <w:pPr>
        <w:spacing w:after="0"/>
        <w:rPr>
          <w:rFonts w:eastAsia="Times New Roman"/>
          <w:color w:val="000000" w:themeColor="text1"/>
          <w:sz w:val="24"/>
          <w:szCs w:val="24"/>
        </w:rPr>
      </w:pPr>
    </w:p>
    <w:p w14:paraId="69E3FD18" w14:textId="77777777" w:rsidR="002448D8" w:rsidRDefault="002448D8" w:rsidP="006D6F42">
      <w:pPr>
        <w:spacing w:after="0"/>
        <w:rPr>
          <w:rFonts w:eastAsia="Times New Roman"/>
          <w:color w:val="000000" w:themeColor="text1"/>
          <w:sz w:val="24"/>
          <w:szCs w:val="24"/>
        </w:rPr>
      </w:pPr>
    </w:p>
    <w:p w14:paraId="1B3C7E54" w14:textId="77777777" w:rsidR="002448D8" w:rsidRDefault="002448D8" w:rsidP="006D6F42">
      <w:pPr>
        <w:spacing w:after="0"/>
        <w:rPr>
          <w:rFonts w:eastAsia="Times New Roman"/>
          <w:color w:val="000000" w:themeColor="text1"/>
          <w:sz w:val="24"/>
          <w:szCs w:val="24"/>
        </w:rPr>
      </w:pPr>
    </w:p>
    <w:p w14:paraId="445836F1" w14:textId="77777777" w:rsidR="002448D8" w:rsidRDefault="002448D8" w:rsidP="006D6F42">
      <w:pPr>
        <w:spacing w:after="0"/>
        <w:rPr>
          <w:rFonts w:eastAsia="Times New Roman"/>
          <w:color w:val="000000" w:themeColor="text1"/>
          <w:sz w:val="24"/>
          <w:szCs w:val="24"/>
        </w:rPr>
      </w:pPr>
    </w:p>
    <w:p w14:paraId="63B31CB4" w14:textId="77777777" w:rsidR="002448D8" w:rsidRDefault="002448D8" w:rsidP="006D6F42">
      <w:pPr>
        <w:spacing w:after="0"/>
        <w:rPr>
          <w:rFonts w:eastAsia="Times New Roman"/>
          <w:color w:val="000000" w:themeColor="text1"/>
          <w:sz w:val="24"/>
          <w:szCs w:val="24"/>
        </w:rPr>
      </w:pPr>
    </w:p>
    <w:p w14:paraId="7AC57001" w14:textId="77777777" w:rsidR="002448D8" w:rsidRDefault="002448D8" w:rsidP="006D6F42">
      <w:pPr>
        <w:spacing w:after="0"/>
        <w:rPr>
          <w:rFonts w:eastAsia="Times New Roman"/>
          <w:color w:val="000000" w:themeColor="text1"/>
          <w:sz w:val="24"/>
          <w:szCs w:val="24"/>
        </w:rPr>
      </w:pPr>
    </w:p>
    <w:p w14:paraId="19A6DD48" w14:textId="77777777" w:rsidR="002448D8" w:rsidRDefault="002448D8" w:rsidP="006D6F42">
      <w:pPr>
        <w:spacing w:after="0"/>
        <w:rPr>
          <w:rFonts w:eastAsia="Times New Roman"/>
          <w:color w:val="000000" w:themeColor="text1"/>
          <w:sz w:val="24"/>
          <w:szCs w:val="24"/>
        </w:rPr>
      </w:pPr>
    </w:p>
    <w:p w14:paraId="333457AE" w14:textId="77777777" w:rsidR="002448D8" w:rsidRDefault="002448D8" w:rsidP="002448D8">
      <w:pPr>
        <w:spacing w:after="0"/>
        <w:rPr>
          <w:rFonts w:eastAsia="Times New Roman"/>
          <w:color w:val="000000" w:themeColor="text1"/>
          <w:sz w:val="24"/>
          <w:szCs w:val="24"/>
        </w:rPr>
      </w:pPr>
    </w:p>
    <w:p w14:paraId="1105C0A0" w14:textId="77777777" w:rsidR="002448D8" w:rsidRDefault="002448D8" w:rsidP="002448D8">
      <w:pPr>
        <w:spacing w:after="0"/>
        <w:rPr>
          <w:rFonts w:eastAsia="Times New Roman"/>
          <w:color w:val="000000" w:themeColor="text1"/>
          <w:sz w:val="24"/>
          <w:szCs w:val="24"/>
        </w:rPr>
      </w:pPr>
    </w:p>
    <w:p w14:paraId="0240F127" w14:textId="77777777" w:rsidR="002448D8" w:rsidRDefault="002448D8" w:rsidP="002448D8">
      <w:pPr>
        <w:spacing w:after="0"/>
        <w:rPr>
          <w:rFonts w:eastAsia="Times New Roman"/>
          <w:color w:val="000000" w:themeColor="text1"/>
          <w:sz w:val="24"/>
          <w:szCs w:val="24"/>
        </w:rPr>
      </w:pPr>
    </w:p>
    <w:p w14:paraId="2B47B9E8" w14:textId="77777777" w:rsidR="002448D8" w:rsidRDefault="002448D8" w:rsidP="006D6F42">
      <w:pPr>
        <w:spacing w:after="0"/>
        <w:rPr>
          <w:rFonts w:eastAsia="Times New Roman" w:cstheme="minorHAnsi"/>
          <w:color w:val="000000" w:themeColor="text1"/>
          <w:sz w:val="24"/>
          <w:szCs w:val="24"/>
        </w:rPr>
      </w:pPr>
    </w:p>
    <w:p w14:paraId="465C10BC" w14:textId="77777777" w:rsidR="008A25D8" w:rsidRDefault="008A25D8" w:rsidP="000224F7">
      <w:pPr>
        <w:spacing w:after="0"/>
        <w:rPr>
          <w:rFonts w:eastAsia="Times New Roman" w:cstheme="minorHAnsi"/>
          <w:color w:val="000000" w:themeColor="text1"/>
          <w:sz w:val="24"/>
          <w:szCs w:val="24"/>
        </w:rPr>
      </w:pPr>
    </w:p>
    <w:p w14:paraId="657F60F2" w14:textId="24D2CF01" w:rsidR="006A6F07" w:rsidRDefault="00813A9E" w:rsidP="000224F7">
      <w:pPr>
        <w:spacing w:after="0"/>
        <w:rPr>
          <w:rFonts w:eastAsia="Times New Roman" w:cstheme="minorHAnsi"/>
          <w:color w:val="000000" w:themeColor="text1"/>
          <w:sz w:val="24"/>
          <w:szCs w:val="24"/>
        </w:rPr>
      </w:pPr>
      <w:r>
        <w:rPr>
          <w:rFonts w:eastAsia="Times New Roman" w:cstheme="minorHAnsi"/>
          <w:color w:val="000000" w:themeColor="text1"/>
          <w:sz w:val="24"/>
          <w:szCs w:val="24"/>
        </w:rPr>
        <w:lastRenderedPageBreak/>
        <w:t>MDD uncorrected for p</w:t>
      </w:r>
    </w:p>
    <w:p w14:paraId="0EB3BEA1" w14:textId="77777777" w:rsidR="006A6F07" w:rsidRDefault="006A6F07" w:rsidP="000224F7">
      <w:pPr>
        <w:spacing w:after="0"/>
        <w:rPr>
          <w:rFonts w:eastAsia="Times New Roman" w:cstheme="minorHAnsi"/>
          <w:color w:val="000000" w:themeColor="text1"/>
          <w:sz w:val="24"/>
          <w:szCs w:val="24"/>
        </w:rPr>
      </w:pPr>
    </w:p>
    <w:p w14:paraId="36F8F2A2" w14:textId="5D85BA61" w:rsidR="006A6F07" w:rsidRDefault="00813A9E" w:rsidP="006D6F42">
      <w:pPr>
        <w:spacing w:after="0"/>
      </w:pPr>
      <w:r>
        <w:rPr>
          <w:noProof/>
        </w:rPr>
        <w:drawing>
          <wp:inline distT="0" distB="0" distL="0" distR="0" wp14:anchorId="6E4C06C2" wp14:editId="1129080F">
            <wp:extent cx="5731510" cy="3000375"/>
            <wp:effectExtent l="0" t="0" r="0" b="0"/>
            <wp:docPr id="37956358"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6358" name="Picture 1" descr="A graph with different colored ba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3B7ED3FD" w14:textId="77777777" w:rsidR="00813A9E" w:rsidRDefault="00813A9E" w:rsidP="006D6F42">
      <w:pPr>
        <w:spacing w:after="0"/>
      </w:pPr>
    </w:p>
    <w:p w14:paraId="4F6FA39D" w14:textId="5BCF4863" w:rsidR="00813A9E" w:rsidRDefault="00813A9E" w:rsidP="006D6F42">
      <w:pPr>
        <w:spacing w:after="0"/>
      </w:pPr>
      <w:r>
        <w:t xml:space="preserve">MDD corrected for </w:t>
      </w:r>
      <w:proofErr w:type="gramStart"/>
      <w:r>
        <w:t>p</w:t>
      </w:r>
      <w:proofErr w:type="gramEnd"/>
    </w:p>
    <w:p w14:paraId="759B53B7" w14:textId="77777777" w:rsidR="00813A9E" w:rsidRDefault="00813A9E" w:rsidP="006D6F42">
      <w:pPr>
        <w:spacing w:after="0"/>
      </w:pPr>
    </w:p>
    <w:p w14:paraId="61341518" w14:textId="4F1BDD18" w:rsidR="34BC4CDD" w:rsidRDefault="00813A9E" w:rsidP="34BC4CDD">
      <w:pPr>
        <w:spacing w:after="0"/>
        <w:rPr>
          <w:rFonts w:eastAsia="Times New Roman"/>
          <w:color w:val="000000" w:themeColor="text1"/>
          <w:sz w:val="24"/>
          <w:szCs w:val="24"/>
        </w:rPr>
      </w:pPr>
      <w:r>
        <w:rPr>
          <w:noProof/>
        </w:rPr>
        <w:drawing>
          <wp:inline distT="0" distB="0" distL="0" distR="0" wp14:anchorId="3656EEAF" wp14:editId="3F1E86E0">
            <wp:extent cx="5731510" cy="3009265"/>
            <wp:effectExtent l="0" t="0" r="0" b="635"/>
            <wp:docPr id="1044285803" name="Picture 2" descr="A graph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85803" name="Picture 2" descr="A graph with text overlay&#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78458EDE" w14:textId="6B6079D5" w:rsidR="00813A9E" w:rsidRPr="00D04B3F" w:rsidRDefault="00813A9E" w:rsidP="00813A9E">
      <w:pPr>
        <w:keepNext/>
        <w:rPr>
          <w:rFonts w:eastAsia="Times New Roman"/>
          <w:color w:val="000000" w:themeColor="text1"/>
          <w:sz w:val="12"/>
          <w:szCs w:val="12"/>
        </w:rPr>
      </w:pPr>
      <w:r w:rsidRPr="71743B0F">
        <w:rPr>
          <w:rFonts w:eastAsia="Times New Roman"/>
          <w:b/>
          <w:color w:val="000000" w:themeColor="text1"/>
          <w:sz w:val="24"/>
          <w:szCs w:val="24"/>
        </w:rPr>
        <w:t>Supplementary</w:t>
      </w:r>
      <w:r w:rsidRPr="71743B0F">
        <w:rPr>
          <w:rFonts w:eastAsia="Times New Roman"/>
          <w:color w:val="000000" w:themeColor="text1"/>
          <w:sz w:val="24"/>
          <w:szCs w:val="24"/>
        </w:rPr>
        <w:t xml:space="preserve"> </w:t>
      </w:r>
      <w:r w:rsidRPr="71743B0F">
        <w:rPr>
          <w:rFonts w:eastAsia="Times New Roman"/>
          <w:b/>
          <w:sz w:val="24"/>
          <w:szCs w:val="24"/>
        </w:rPr>
        <w:t xml:space="preserve">Figure </w:t>
      </w:r>
      <w:r w:rsidRPr="71743B0F">
        <w:rPr>
          <w:rFonts w:eastAsia="Times New Roman"/>
          <w:b/>
          <w:bCs/>
          <w:sz w:val="24"/>
          <w:szCs w:val="24"/>
        </w:rPr>
        <w:t>1</w:t>
      </w:r>
      <w:r w:rsidR="00703056">
        <w:rPr>
          <w:rFonts w:eastAsia="Times New Roman"/>
          <w:b/>
          <w:bCs/>
          <w:sz w:val="24"/>
          <w:szCs w:val="24"/>
        </w:rPr>
        <w:t>2</w:t>
      </w:r>
      <w:r w:rsidRPr="71743B0F">
        <w:rPr>
          <w:rFonts w:eastAsia="Times New Roman"/>
          <w:b/>
          <w:sz w:val="24"/>
          <w:szCs w:val="24"/>
        </w:rPr>
        <w:t xml:space="preserve">. The tissue type enrichment results on 53 specific tissue types by </w:t>
      </w:r>
      <w:proofErr w:type="spellStart"/>
      <w:r w:rsidRPr="71743B0F">
        <w:rPr>
          <w:rFonts w:eastAsia="Times New Roman"/>
          <w:b/>
          <w:sz w:val="24"/>
          <w:szCs w:val="24"/>
        </w:rPr>
        <w:t>GTEx</w:t>
      </w:r>
      <w:proofErr w:type="spellEnd"/>
      <w:r w:rsidRPr="71743B0F">
        <w:rPr>
          <w:rFonts w:eastAsia="Times New Roman"/>
          <w:b/>
          <w:sz w:val="24"/>
          <w:szCs w:val="24"/>
        </w:rPr>
        <w:t xml:space="preserve"> of </w:t>
      </w:r>
      <w:r>
        <w:rPr>
          <w:rFonts w:eastAsia="Times New Roman"/>
          <w:b/>
          <w:sz w:val="24"/>
          <w:szCs w:val="24"/>
        </w:rPr>
        <w:t>MDD</w:t>
      </w:r>
      <w:r w:rsidRPr="71743B0F">
        <w:rPr>
          <w:rFonts w:eastAsia="Times New Roman"/>
          <w:b/>
          <w:sz w:val="24"/>
          <w:szCs w:val="24"/>
        </w:rPr>
        <w:t xml:space="preserve"> uncorrected and corrected for </w:t>
      </w:r>
      <w:proofErr w:type="gramStart"/>
      <w:r w:rsidRPr="71743B0F">
        <w:rPr>
          <w:rFonts w:eastAsia="Times New Roman"/>
          <w:b/>
          <w:sz w:val="24"/>
          <w:szCs w:val="24"/>
        </w:rPr>
        <w:t>p</w:t>
      </w:r>
      <w:proofErr w:type="gramEnd"/>
    </w:p>
    <w:p w14:paraId="71AA056E" w14:textId="7AFDBF9A" w:rsidR="00703056" w:rsidRPr="00DC11C3" w:rsidRDefault="00813A9E" w:rsidP="0015521C">
      <w:pPr>
        <w:spacing w:after="0"/>
        <w:rPr>
          <w:rFonts w:eastAsia="Times New Roman"/>
          <w:sz w:val="24"/>
          <w:szCs w:val="24"/>
        </w:rPr>
      </w:pPr>
      <w:r w:rsidRPr="20ECECA0">
        <w:rPr>
          <w:rFonts w:eastAsia="Times New Roman"/>
          <w:sz w:val="24"/>
          <w:szCs w:val="24"/>
        </w:rPr>
        <w:t>Results (-log10 (one-sided P-value)) from MAGMA gene-property analysis of relationships between tissue specific gene expression profiles (</w:t>
      </w:r>
      <w:proofErr w:type="spellStart"/>
      <w:r w:rsidRPr="20ECECA0">
        <w:rPr>
          <w:rFonts w:eastAsia="Times New Roman"/>
          <w:sz w:val="24"/>
          <w:szCs w:val="24"/>
        </w:rPr>
        <w:t>GTEx</w:t>
      </w:r>
      <w:proofErr w:type="spellEnd"/>
      <w:r w:rsidRPr="20ECECA0">
        <w:rPr>
          <w:rFonts w:eastAsia="Times New Roman"/>
          <w:sz w:val="24"/>
          <w:szCs w:val="24"/>
        </w:rPr>
        <w:t xml:space="preserve"> v.7) and Bipolar associations before and after correcting for p. The test was performed for average gene-expression per. tissue type conditioning on the average expression across all categories. Dotted lines indicate significant results after Bonferroni correction. The full results are available in </w:t>
      </w:r>
      <w:r w:rsidRPr="20ECECA0">
        <w:rPr>
          <w:rFonts w:eastAsia="Times New Roman"/>
          <w:sz w:val="24"/>
          <w:szCs w:val="24"/>
          <w:highlight w:val="yellow"/>
        </w:rPr>
        <w:t>Supplementary Tables 22-25.</w:t>
      </w:r>
    </w:p>
    <w:p w14:paraId="503885F3" w14:textId="77777777" w:rsidR="00FE6384" w:rsidRDefault="00FE6384" w:rsidP="0015521C">
      <w:pPr>
        <w:spacing w:after="0"/>
        <w:rPr>
          <w:rFonts w:eastAsia="Times New Roman"/>
          <w:color w:val="000000" w:themeColor="text1"/>
          <w:sz w:val="24"/>
          <w:szCs w:val="24"/>
        </w:rPr>
      </w:pPr>
    </w:p>
    <w:p w14:paraId="3C97FD78" w14:textId="77777777" w:rsidR="00FE6384" w:rsidRDefault="00FE6384" w:rsidP="0015521C">
      <w:pPr>
        <w:spacing w:after="0"/>
        <w:rPr>
          <w:rFonts w:eastAsia="Times New Roman"/>
          <w:color w:val="000000" w:themeColor="text1"/>
          <w:sz w:val="24"/>
          <w:szCs w:val="24"/>
        </w:rPr>
      </w:pPr>
    </w:p>
    <w:p w14:paraId="144FC289" w14:textId="374CE1F4" w:rsidR="00FE6384" w:rsidRDefault="00FE6384" w:rsidP="0015521C">
      <w:pPr>
        <w:spacing w:after="0"/>
        <w:rPr>
          <w:rFonts w:eastAsia="Times New Roman"/>
          <w:color w:val="000000" w:themeColor="text1"/>
          <w:sz w:val="24"/>
          <w:szCs w:val="24"/>
        </w:rPr>
      </w:pPr>
      <w:r>
        <w:rPr>
          <w:rFonts w:eastAsia="Times New Roman"/>
          <w:noProof/>
          <w:color w:val="000000" w:themeColor="text1"/>
          <w:sz w:val="24"/>
          <w:szCs w:val="24"/>
        </w:rPr>
        <w:drawing>
          <wp:inline distT="0" distB="0" distL="0" distR="0" wp14:anchorId="1B850FF4" wp14:editId="583DC047">
            <wp:extent cx="5731510" cy="3735705"/>
            <wp:effectExtent l="0" t="0" r="0" b="0"/>
            <wp:docPr id="315156283" name="Picture 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6283" name="Picture 3" descr="A comparison of a graph&#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735705"/>
                    </a:xfrm>
                    <a:prstGeom prst="rect">
                      <a:avLst/>
                    </a:prstGeom>
                  </pic:spPr>
                </pic:pic>
              </a:graphicData>
            </a:graphic>
          </wp:inline>
        </w:drawing>
      </w:r>
    </w:p>
    <w:p w14:paraId="7836FE62" w14:textId="77777777" w:rsidR="00FE6384" w:rsidRDefault="00FE6384" w:rsidP="0015521C">
      <w:pPr>
        <w:spacing w:after="0"/>
        <w:rPr>
          <w:rFonts w:eastAsia="Times New Roman"/>
          <w:color w:val="000000" w:themeColor="text1"/>
          <w:sz w:val="24"/>
          <w:szCs w:val="24"/>
        </w:rPr>
      </w:pPr>
    </w:p>
    <w:p w14:paraId="4564C287" w14:textId="22280795" w:rsidR="00FE6384" w:rsidRPr="00D04B3F" w:rsidRDefault="00FE6384" w:rsidP="00FE6384">
      <w:pPr>
        <w:rPr>
          <w:rFonts w:eastAsia="Times New Roman"/>
          <w:b/>
          <w:sz w:val="24"/>
          <w:szCs w:val="24"/>
        </w:rPr>
      </w:pPr>
      <w:r w:rsidRPr="20ECECA0">
        <w:rPr>
          <w:rFonts w:eastAsia="Times New Roman"/>
          <w:b/>
          <w:color w:val="000000" w:themeColor="text1"/>
          <w:sz w:val="24"/>
          <w:szCs w:val="24"/>
        </w:rPr>
        <w:t>Supplementary</w:t>
      </w:r>
      <w:r w:rsidRPr="20ECECA0">
        <w:rPr>
          <w:rFonts w:eastAsia="Times New Roman"/>
          <w:color w:val="000000" w:themeColor="text1"/>
          <w:sz w:val="24"/>
          <w:szCs w:val="24"/>
        </w:rPr>
        <w:t xml:space="preserve"> </w:t>
      </w:r>
      <w:r w:rsidRPr="20ECECA0">
        <w:rPr>
          <w:rFonts w:eastAsia="Times New Roman"/>
          <w:b/>
          <w:sz w:val="24"/>
          <w:szCs w:val="24"/>
        </w:rPr>
        <w:t xml:space="preserve">Figure </w:t>
      </w:r>
      <w:r w:rsidRPr="20ECECA0">
        <w:rPr>
          <w:rFonts w:eastAsia="Times New Roman"/>
          <w:b/>
          <w:bCs/>
          <w:sz w:val="24"/>
          <w:szCs w:val="24"/>
        </w:rPr>
        <w:t>1</w:t>
      </w:r>
      <w:r>
        <w:rPr>
          <w:rFonts w:eastAsia="Times New Roman"/>
          <w:b/>
          <w:bCs/>
          <w:sz w:val="24"/>
          <w:szCs w:val="24"/>
        </w:rPr>
        <w:t>3</w:t>
      </w:r>
      <w:r w:rsidRPr="20ECECA0">
        <w:rPr>
          <w:rFonts w:eastAsia="Times New Roman"/>
          <w:b/>
          <w:sz w:val="24"/>
          <w:szCs w:val="24"/>
        </w:rPr>
        <w:t xml:space="preserve">. The brain sample enrichment results on 11 general brain developmental stages by </w:t>
      </w:r>
      <w:proofErr w:type="spellStart"/>
      <w:r w:rsidRPr="20ECECA0">
        <w:rPr>
          <w:rFonts w:eastAsia="Times New Roman"/>
          <w:b/>
          <w:sz w:val="24"/>
          <w:szCs w:val="24"/>
        </w:rPr>
        <w:t>BrainSpain</w:t>
      </w:r>
      <w:proofErr w:type="spellEnd"/>
      <w:r w:rsidRPr="20ECECA0">
        <w:rPr>
          <w:rFonts w:eastAsia="Times New Roman"/>
          <w:b/>
          <w:sz w:val="24"/>
          <w:szCs w:val="24"/>
        </w:rPr>
        <w:t xml:space="preserve"> of </w:t>
      </w:r>
      <w:r>
        <w:rPr>
          <w:rFonts w:eastAsia="Times New Roman"/>
          <w:b/>
          <w:sz w:val="24"/>
          <w:szCs w:val="24"/>
        </w:rPr>
        <w:t>MDD</w:t>
      </w:r>
      <w:r w:rsidRPr="20ECECA0">
        <w:rPr>
          <w:rFonts w:eastAsia="Times New Roman"/>
          <w:b/>
          <w:sz w:val="24"/>
          <w:szCs w:val="24"/>
        </w:rPr>
        <w:t xml:space="preserve"> uncorrected and corrected for </w:t>
      </w:r>
      <w:proofErr w:type="gramStart"/>
      <w:r w:rsidRPr="20ECECA0">
        <w:rPr>
          <w:rFonts w:eastAsia="Times New Roman"/>
          <w:b/>
          <w:sz w:val="24"/>
          <w:szCs w:val="24"/>
        </w:rPr>
        <w:t>p</w:t>
      </w:r>
      <w:proofErr w:type="gramEnd"/>
      <w:r w:rsidRPr="20ECECA0">
        <w:rPr>
          <w:rFonts w:eastAsia="Times New Roman"/>
          <w:b/>
          <w:sz w:val="24"/>
          <w:szCs w:val="24"/>
        </w:rPr>
        <w:t xml:space="preserve">  </w:t>
      </w:r>
    </w:p>
    <w:p w14:paraId="45879C4B" w14:textId="77777777" w:rsidR="00FE6384" w:rsidRDefault="00FE6384" w:rsidP="00FE6384">
      <w:pPr>
        <w:keepNext/>
        <w:rPr>
          <w:rFonts w:eastAsia="Times New Roman"/>
          <w:sz w:val="24"/>
          <w:szCs w:val="24"/>
        </w:rPr>
      </w:pPr>
      <w:r w:rsidRPr="0CDAC083">
        <w:rPr>
          <w:rFonts w:eastAsia="Times New Roman"/>
          <w:sz w:val="24"/>
          <w:szCs w:val="24"/>
        </w:rPr>
        <w:t>Results (-log10 (one-sided P-value)) from MAGMA gene-property analysis of relationships between gene expression data of developmental brain samples (</w:t>
      </w:r>
      <w:proofErr w:type="spellStart"/>
      <w:r w:rsidRPr="0CDAC083">
        <w:rPr>
          <w:rFonts w:eastAsia="Times New Roman"/>
          <w:sz w:val="24"/>
          <w:szCs w:val="24"/>
        </w:rPr>
        <w:t>BrainSpan</w:t>
      </w:r>
      <w:proofErr w:type="spellEnd"/>
      <w:r w:rsidRPr="0CDAC083">
        <w:rPr>
          <w:rFonts w:eastAsia="Times New Roman"/>
          <w:sz w:val="24"/>
          <w:szCs w:val="24"/>
        </w:rPr>
        <w:t xml:space="preserve">) and Bipolar associations before and after correcting for p. The test was performed for average gene-expression per. brain sample conditioning on the average expression across all developmental stages. Dotted lines indicate significant results after Bonferroni correction. The full results are available in </w:t>
      </w:r>
      <w:r w:rsidRPr="0CDAC083">
        <w:rPr>
          <w:rFonts w:eastAsia="Times New Roman"/>
          <w:sz w:val="24"/>
          <w:szCs w:val="24"/>
          <w:highlight w:val="yellow"/>
        </w:rPr>
        <w:t>Supplementary Tables 22-25</w:t>
      </w:r>
      <w:r w:rsidRPr="0CDAC083">
        <w:rPr>
          <w:rFonts w:eastAsia="Times New Roman"/>
          <w:sz w:val="24"/>
          <w:szCs w:val="24"/>
        </w:rPr>
        <w:t>.</w:t>
      </w:r>
    </w:p>
    <w:p w14:paraId="14A25A5C" w14:textId="77777777" w:rsidR="00FE6384" w:rsidRDefault="00FE6384" w:rsidP="0015521C">
      <w:pPr>
        <w:spacing w:after="0"/>
        <w:rPr>
          <w:rFonts w:eastAsia="Times New Roman"/>
          <w:color w:val="000000" w:themeColor="text1"/>
          <w:sz w:val="24"/>
          <w:szCs w:val="24"/>
        </w:rPr>
      </w:pPr>
    </w:p>
    <w:p w14:paraId="104C2E5E" w14:textId="77777777" w:rsidR="00FE6384" w:rsidRDefault="00FE6384" w:rsidP="0015521C">
      <w:pPr>
        <w:spacing w:after="0"/>
        <w:rPr>
          <w:rFonts w:eastAsia="Times New Roman"/>
          <w:color w:val="000000" w:themeColor="text1"/>
          <w:sz w:val="24"/>
          <w:szCs w:val="24"/>
        </w:rPr>
      </w:pPr>
    </w:p>
    <w:p w14:paraId="48793A70" w14:textId="77777777" w:rsidR="00FE6384" w:rsidRDefault="00FE6384" w:rsidP="0015521C">
      <w:pPr>
        <w:spacing w:after="0"/>
        <w:rPr>
          <w:rFonts w:eastAsia="Times New Roman"/>
          <w:color w:val="000000" w:themeColor="text1"/>
          <w:sz w:val="24"/>
          <w:szCs w:val="24"/>
        </w:rPr>
      </w:pPr>
    </w:p>
    <w:p w14:paraId="1EABC35A" w14:textId="77777777" w:rsidR="00FE6384" w:rsidRDefault="00FE6384" w:rsidP="0015521C">
      <w:pPr>
        <w:spacing w:after="0"/>
        <w:rPr>
          <w:rFonts w:eastAsia="Times New Roman"/>
          <w:color w:val="000000" w:themeColor="text1"/>
          <w:sz w:val="24"/>
          <w:szCs w:val="24"/>
        </w:rPr>
      </w:pPr>
    </w:p>
    <w:p w14:paraId="4887832D" w14:textId="77777777" w:rsidR="00FE6384" w:rsidRDefault="00FE6384" w:rsidP="0015521C">
      <w:pPr>
        <w:spacing w:after="0"/>
        <w:rPr>
          <w:rFonts w:eastAsia="Times New Roman"/>
          <w:color w:val="000000" w:themeColor="text1"/>
          <w:sz w:val="24"/>
          <w:szCs w:val="24"/>
        </w:rPr>
      </w:pPr>
    </w:p>
    <w:p w14:paraId="1984B010" w14:textId="77777777" w:rsidR="00FE6384" w:rsidRDefault="00FE6384" w:rsidP="0015521C">
      <w:pPr>
        <w:spacing w:after="0"/>
        <w:rPr>
          <w:rFonts w:eastAsia="Times New Roman"/>
          <w:color w:val="000000" w:themeColor="text1"/>
          <w:sz w:val="24"/>
          <w:szCs w:val="24"/>
        </w:rPr>
      </w:pPr>
    </w:p>
    <w:p w14:paraId="688DF58A" w14:textId="77777777" w:rsidR="00FE6384" w:rsidRDefault="00FE6384" w:rsidP="0015521C">
      <w:pPr>
        <w:spacing w:after="0"/>
        <w:rPr>
          <w:rFonts w:eastAsia="Times New Roman"/>
          <w:color w:val="000000" w:themeColor="text1"/>
          <w:sz w:val="24"/>
          <w:szCs w:val="24"/>
        </w:rPr>
      </w:pPr>
    </w:p>
    <w:p w14:paraId="55007C03" w14:textId="77777777" w:rsidR="00FE6384" w:rsidRDefault="00FE6384" w:rsidP="0015521C">
      <w:pPr>
        <w:spacing w:after="0"/>
        <w:rPr>
          <w:rFonts w:eastAsia="Times New Roman"/>
          <w:color w:val="000000" w:themeColor="text1"/>
          <w:sz w:val="24"/>
          <w:szCs w:val="24"/>
        </w:rPr>
      </w:pPr>
    </w:p>
    <w:p w14:paraId="113BFD4F" w14:textId="77777777" w:rsidR="00FE6384" w:rsidRDefault="00FE6384" w:rsidP="0015521C">
      <w:pPr>
        <w:spacing w:after="0"/>
        <w:rPr>
          <w:rFonts w:eastAsia="Times New Roman"/>
          <w:color w:val="000000" w:themeColor="text1"/>
          <w:sz w:val="24"/>
          <w:szCs w:val="24"/>
        </w:rPr>
      </w:pPr>
    </w:p>
    <w:p w14:paraId="5BAA3E66" w14:textId="77777777" w:rsidR="00FE6384" w:rsidRDefault="00FE6384" w:rsidP="0015521C">
      <w:pPr>
        <w:spacing w:after="0"/>
        <w:rPr>
          <w:rFonts w:eastAsia="Times New Roman"/>
          <w:color w:val="000000" w:themeColor="text1"/>
          <w:sz w:val="24"/>
          <w:szCs w:val="24"/>
        </w:rPr>
      </w:pPr>
    </w:p>
    <w:p w14:paraId="124DA05B" w14:textId="77777777" w:rsidR="00FE6384" w:rsidRDefault="00FE6384" w:rsidP="0015521C">
      <w:pPr>
        <w:spacing w:after="0"/>
        <w:rPr>
          <w:rFonts w:eastAsia="Times New Roman"/>
          <w:color w:val="000000" w:themeColor="text1"/>
          <w:sz w:val="24"/>
          <w:szCs w:val="24"/>
        </w:rPr>
      </w:pPr>
    </w:p>
    <w:p w14:paraId="3093347B" w14:textId="77777777" w:rsidR="00FE6384" w:rsidRDefault="00FE6384" w:rsidP="0015521C">
      <w:pPr>
        <w:spacing w:after="0"/>
        <w:rPr>
          <w:rFonts w:eastAsia="Times New Roman"/>
          <w:color w:val="000000" w:themeColor="text1"/>
          <w:sz w:val="24"/>
          <w:szCs w:val="24"/>
        </w:rPr>
      </w:pPr>
    </w:p>
    <w:p w14:paraId="0D218605" w14:textId="77777777" w:rsidR="00FE6384" w:rsidRDefault="00FE6384" w:rsidP="0015521C">
      <w:pPr>
        <w:spacing w:after="0"/>
        <w:rPr>
          <w:rFonts w:eastAsia="Times New Roman"/>
          <w:color w:val="000000" w:themeColor="text1"/>
          <w:sz w:val="24"/>
          <w:szCs w:val="24"/>
        </w:rPr>
      </w:pPr>
    </w:p>
    <w:p w14:paraId="1CE9C4A9" w14:textId="5195CA4F" w:rsidR="00C66B4C" w:rsidRPr="00DC11C3" w:rsidRDefault="00C66B4C" w:rsidP="00DC11C3">
      <w:pPr>
        <w:rPr>
          <w:rFonts w:eastAsia="Times New Roman"/>
          <w:b/>
          <w:sz w:val="24"/>
          <w:szCs w:val="24"/>
        </w:rPr>
      </w:pPr>
      <w:r w:rsidRPr="71743B0F">
        <w:rPr>
          <w:rFonts w:eastAsia="Times New Roman"/>
        </w:rPr>
        <w:lastRenderedPageBreak/>
        <w:t>BIP uncorrected for p</w:t>
      </w:r>
    </w:p>
    <w:p w14:paraId="4F2A3759" w14:textId="292D2E27" w:rsidR="00C66B4C" w:rsidRDefault="00C66B4C" w:rsidP="00C66B4C">
      <w:pPr>
        <w:spacing w:after="0"/>
        <w:rPr>
          <w:rFonts w:eastAsia="Times New Roman"/>
          <w:color w:val="000000" w:themeColor="text1"/>
          <w:sz w:val="24"/>
          <w:szCs w:val="24"/>
        </w:rPr>
      </w:pPr>
      <w:r>
        <w:rPr>
          <w:noProof/>
        </w:rPr>
        <w:drawing>
          <wp:inline distT="0" distB="0" distL="0" distR="0" wp14:anchorId="190BD782" wp14:editId="5FDDCF40">
            <wp:extent cx="5662386" cy="2972752"/>
            <wp:effectExtent l="0" t="0" r="0" b="0"/>
            <wp:docPr id="643401383" name="Picture 643401383" descr="A graph of a graph showing the number of compan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401383"/>
                    <pic:cNvPicPr/>
                  </pic:nvPicPr>
                  <pic:blipFill>
                    <a:blip r:embed="rId32">
                      <a:extLst>
                        <a:ext uri="{28A0092B-C50C-407E-A947-70E740481C1C}">
                          <a14:useLocalDpi xmlns:a14="http://schemas.microsoft.com/office/drawing/2010/main" val="0"/>
                        </a:ext>
                      </a:extLst>
                    </a:blip>
                    <a:stretch>
                      <a:fillRect/>
                    </a:stretch>
                  </pic:blipFill>
                  <pic:spPr>
                    <a:xfrm>
                      <a:off x="0" y="0"/>
                      <a:ext cx="5662386" cy="2972752"/>
                    </a:xfrm>
                    <a:prstGeom prst="rect">
                      <a:avLst/>
                    </a:prstGeom>
                  </pic:spPr>
                </pic:pic>
              </a:graphicData>
            </a:graphic>
          </wp:inline>
        </w:drawing>
      </w:r>
    </w:p>
    <w:p w14:paraId="219A34C4" w14:textId="77777777" w:rsidR="00C66B4C" w:rsidRDefault="00C66B4C" w:rsidP="00C66B4C">
      <w:pPr>
        <w:spacing w:after="0"/>
        <w:rPr>
          <w:rFonts w:eastAsia="Times New Roman"/>
          <w:color w:val="000000" w:themeColor="text1"/>
          <w:sz w:val="24"/>
          <w:szCs w:val="24"/>
        </w:rPr>
      </w:pPr>
    </w:p>
    <w:p w14:paraId="33E6F81B" w14:textId="77777777" w:rsidR="00C66B4C" w:rsidRDefault="00C66B4C" w:rsidP="00C66B4C">
      <w:pPr>
        <w:spacing w:after="0"/>
        <w:rPr>
          <w:rFonts w:eastAsia="Times New Roman"/>
          <w:color w:val="000000" w:themeColor="text1"/>
          <w:sz w:val="24"/>
          <w:szCs w:val="24"/>
        </w:rPr>
      </w:pPr>
    </w:p>
    <w:p w14:paraId="3EC8E06D" w14:textId="77777777" w:rsidR="00C66B4C" w:rsidRPr="00D04B3F" w:rsidRDefault="00C66B4C" w:rsidP="00C66B4C">
      <w:pPr>
        <w:keepNext/>
        <w:rPr>
          <w:rFonts w:eastAsia="Times New Roman"/>
        </w:rPr>
      </w:pPr>
      <w:r w:rsidRPr="71743B0F">
        <w:rPr>
          <w:rFonts w:eastAsia="Times New Roman"/>
        </w:rPr>
        <w:t xml:space="preserve">BIP corrected for </w:t>
      </w:r>
      <w:proofErr w:type="gramStart"/>
      <w:r w:rsidRPr="71743B0F">
        <w:rPr>
          <w:rFonts w:eastAsia="Times New Roman"/>
        </w:rPr>
        <w:t>p</w:t>
      </w:r>
      <w:proofErr w:type="gramEnd"/>
    </w:p>
    <w:p w14:paraId="027BF0DB" w14:textId="4044D93F" w:rsidR="00C66B4C" w:rsidRDefault="00C66B4C" w:rsidP="00C66B4C">
      <w:pPr>
        <w:spacing w:after="0"/>
        <w:rPr>
          <w:rFonts w:eastAsia="Times New Roman"/>
          <w:color w:val="000000" w:themeColor="text1"/>
          <w:sz w:val="24"/>
          <w:szCs w:val="24"/>
        </w:rPr>
      </w:pPr>
      <w:r>
        <w:rPr>
          <w:noProof/>
        </w:rPr>
        <w:drawing>
          <wp:inline distT="0" distB="0" distL="0" distR="0" wp14:anchorId="7F59319F" wp14:editId="7812227D">
            <wp:extent cx="5731510" cy="3013075"/>
            <wp:effectExtent l="0" t="0" r="0" b="0"/>
            <wp:docPr id="933885320" name="Picture 2"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5731510" cy="3013075"/>
                    </a:xfrm>
                    <a:prstGeom prst="rect">
                      <a:avLst/>
                    </a:prstGeom>
                  </pic:spPr>
                </pic:pic>
              </a:graphicData>
            </a:graphic>
          </wp:inline>
        </w:drawing>
      </w:r>
    </w:p>
    <w:p w14:paraId="67D3B0C3" w14:textId="2741453E" w:rsidR="00C66B4C" w:rsidRPr="00D04B3F" w:rsidRDefault="00C66B4C" w:rsidP="00C66B4C">
      <w:pPr>
        <w:keepNext/>
        <w:rPr>
          <w:rFonts w:eastAsia="Times New Roman"/>
          <w:color w:val="000000" w:themeColor="text1"/>
          <w:sz w:val="12"/>
          <w:szCs w:val="12"/>
        </w:rPr>
      </w:pPr>
      <w:r w:rsidRPr="71743B0F">
        <w:rPr>
          <w:rFonts w:eastAsia="Times New Roman"/>
          <w:b/>
          <w:color w:val="000000" w:themeColor="text1"/>
          <w:sz w:val="24"/>
          <w:szCs w:val="24"/>
        </w:rPr>
        <w:t>Supplementary</w:t>
      </w:r>
      <w:r w:rsidRPr="71743B0F">
        <w:rPr>
          <w:rFonts w:eastAsia="Times New Roman"/>
          <w:color w:val="000000" w:themeColor="text1"/>
          <w:sz w:val="24"/>
          <w:szCs w:val="24"/>
        </w:rPr>
        <w:t xml:space="preserve"> </w:t>
      </w:r>
      <w:r w:rsidRPr="71743B0F">
        <w:rPr>
          <w:rFonts w:eastAsia="Times New Roman"/>
          <w:b/>
          <w:sz w:val="24"/>
          <w:szCs w:val="24"/>
        </w:rPr>
        <w:t xml:space="preserve">Figure </w:t>
      </w:r>
      <w:r w:rsidRPr="71743B0F">
        <w:rPr>
          <w:rFonts w:eastAsia="Times New Roman"/>
          <w:b/>
          <w:bCs/>
          <w:sz w:val="24"/>
          <w:szCs w:val="24"/>
        </w:rPr>
        <w:t>1</w:t>
      </w:r>
      <w:r w:rsidR="00220A60">
        <w:rPr>
          <w:rFonts w:eastAsia="Times New Roman"/>
          <w:b/>
          <w:bCs/>
          <w:sz w:val="24"/>
          <w:szCs w:val="24"/>
        </w:rPr>
        <w:t>4</w:t>
      </w:r>
      <w:r w:rsidRPr="71743B0F">
        <w:rPr>
          <w:rFonts w:eastAsia="Times New Roman"/>
          <w:b/>
          <w:sz w:val="24"/>
          <w:szCs w:val="24"/>
        </w:rPr>
        <w:t xml:space="preserve">. The tissue type enrichment results on 53 specific tissue types by </w:t>
      </w:r>
      <w:proofErr w:type="spellStart"/>
      <w:r w:rsidRPr="71743B0F">
        <w:rPr>
          <w:rFonts w:eastAsia="Times New Roman"/>
          <w:b/>
          <w:sz w:val="24"/>
          <w:szCs w:val="24"/>
        </w:rPr>
        <w:t>GTEx</w:t>
      </w:r>
      <w:proofErr w:type="spellEnd"/>
      <w:r w:rsidRPr="71743B0F">
        <w:rPr>
          <w:rFonts w:eastAsia="Times New Roman"/>
          <w:b/>
          <w:sz w:val="24"/>
          <w:szCs w:val="24"/>
        </w:rPr>
        <w:t xml:space="preserve"> of BIP uncorrected and corrected for </w:t>
      </w:r>
      <w:proofErr w:type="gramStart"/>
      <w:r w:rsidRPr="71743B0F">
        <w:rPr>
          <w:rFonts w:eastAsia="Times New Roman"/>
          <w:b/>
          <w:sz w:val="24"/>
          <w:szCs w:val="24"/>
        </w:rPr>
        <w:t>p</w:t>
      </w:r>
      <w:proofErr w:type="gramEnd"/>
    </w:p>
    <w:p w14:paraId="3F311351" w14:textId="77777777" w:rsidR="00C66B4C" w:rsidRPr="00D04B3F" w:rsidRDefault="00C66B4C" w:rsidP="00C66B4C">
      <w:pPr>
        <w:rPr>
          <w:rFonts w:eastAsia="Times New Roman"/>
          <w:sz w:val="24"/>
          <w:szCs w:val="24"/>
        </w:rPr>
      </w:pPr>
      <w:r w:rsidRPr="20ECECA0">
        <w:rPr>
          <w:rFonts w:eastAsia="Times New Roman"/>
          <w:sz w:val="24"/>
          <w:szCs w:val="24"/>
        </w:rPr>
        <w:t>Results (-log10 (one-sided P-value)) from MAGMA gene-property analysis of relationships between tissue specific gene expression profiles (</w:t>
      </w:r>
      <w:proofErr w:type="spellStart"/>
      <w:r w:rsidRPr="20ECECA0">
        <w:rPr>
          <w:rFonts w:eastAsia="Times New Roman"/>
          <w:sz w:val="24"/>
          <w:szCs w:val="24"/>
        </w:rPr>
        <w:t>GTEx</w:t>
      </w:r>
      <w:proofErr w:type="spellEnd"/>
      <w:r w:rsidRPr="20ECECA0">
        <w:rPr>
          <w:rFonts w:eastAsia="Times New Roman"/>
          <w:sz w:val="24"/>
          <w:szCs w:val="24"/>
        </w:rPr>
        <w:t xml:space="preserve"> v.7) and Bipolar associations before and after correcting for p. The test was performed for average gene-expression per. tissue type conditioning on the average expression across all categories. Dotted lines indicate significant results after Bonferroni correction. The full results are available in </w:t>
      </w:r>
      <w:r w:rsidRPr="20ECECA0">
        <w:rPr>
          <w:rFonts w:eastAsia="Times New Roman"/>
          <w:sz w:val="24"/>
          <w:szCs w:val="24"/>
          <w:highlight w:val="yellow"/>
        </w:rPr>
        <w:t>Supplementary Tables 22-25.</w:t>
      </w:r>
    </w:p>
    <w:p w14:paraId="58BED92D" w14:textId="77777777" w:rsidR="00C66B4C" w:rsidRDefault="00C66B4C" w:rsidP="00C66B4C">
      <w:pPr>
        <w:spacing w:after="0"/>
        <w:rPr>
          <w:rFonts w:eastAsia="Times New Roman"/>
          <w:color w:val="000000" w:themeColor="text1"/>
          <w:sz w:val="24"/>
          <w:szCs w:val="24"/>
        </w:rPr>
      </w:pPr>
    </w:p>
    <w:p w14:paraId="2C9E6984" w14:textId="77777777" w:rsidR="00C66B4C" w:rsidRDefault="00C66B4C" w:rsidP="00C66B4C">
      <w:pPr>
        <w:spacing w:after="0"/>
        <w:rPr>
          <w:rFonts w:eastAsia="Times New Roman"/>
          <w:color w:val="000000" w:themeColor="text1"/>
          <w:sz w:val="24"/>
          <w:szCs w:val="24"/>
        </w:rPr>
      </w:pPr>
    </w:p>
    <w:p w14:paraId="5442C272" w14:textId="350130F3" w:rsidR="00C66B4C" w:rsidRDefault="00C66B4C" w:rsidP="00C66B4C">
      <w:pPr>
        <w:spacing w:after="0"/>
        <w:rPr>
          <w:rFonts w:eastAsia="Times New Roman"/>
          <w:color w:val="000000" w:themeColor="text1"/>
          <w:sz w:val="24"/>
          <w:szCs w:val="24"/>
        </w:rPr>
      </w:pPr>
      <w:r>
        <w:rPr>
          <w:noProof/>
        </w:rPr>
        <w:drawing>
          <wp:inline distT="0" distB="0" distL="0" distR="0" wp14:anchorId="25CA2F47" wp14:editId="36F6D091">
            <wp:extent cx="5731510" cy="3738245"/>
            <wp:effectExtent l="0" t="0" r="0" b="0"/>
            <wp:docPr id="1581457394" name="Picture 2"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5731510" cy="3738245"/>
                    </a:xfrm>
                    <a:prstGeom prst="rect">
                      <a:avLst/>
                    </a:prstGeom>
                  </pic:spPr>
                </pic:pic>
              </a:graphicData>
            </a:graphic>
          </wp:inline>
        </w:drawing>
      </w:r>
    </w:p>
    <w:p w14:paraId="202A72EC" w14:textId="77777777" w:rsidR="00C66B4C" w:rsidRDefault="00C66B4C" w:rsidP="00C66B4C">
      <w:pPr>
        <w:spacing w:after="0"/>
        <w:rPr>
          <w:rFonts w:eastAsia="Times New Roman"/>
          <w:color w:val="000000" w:themeColor="text1"/>
          <w:sz w:val="24"/>
          <w:szCs w:val="24"/>
        </w:rPr>
      </w:pPr>
    </w:p>
    <w:p w14:paraId="1787839B" w14:textId="2A1EE786" w:rsidR="00C66B4C" w:rsidRPr="00D04B3F" w:rsidRDefault="00C66B4C" w:rsidP="00C66B4C">
      <w:pPr>
        <w:rPr>
          <w:rFonts w:eastAsia="Times New Roman"/>
          <w:b/>
          <w:sz w:val="24"/>
          <w:szCs w:val="24"/>
        </w:rPr>
      </w:pPr>
      <w:r w:rsidRPr="20ECECA0">
        <w:rPr>
          <w:rFonts w:eastAsia="Times New Roman"/>
          <w:b/>
          <w:color w:val="000000" w:themeColor="text1"/>
          <w:sz w:val="24"/>
          <w:szCs w:val="24"/>
        </w:rPr>
        <w:t>Supplementary</w:t>
      </w:r>
      <w:r w:rsidRPr="20ECECA0">
        <w:rPr>
          <w:rFonts w:eastAsia="Times New Roman"/>
          <w:color w:val="000000" w:themeColor="text1"/>
          <w:sz w:val="24"/>
          <w:szCs w:val="24"/>
        </w:rPr>
        <w:t xml:space="preserve"> </w:t>
      </w:r>
      <w:r w:rsidRPr="20ECECA0">
        <w:rPr>
          <w:rFonts w:eastAsia="Times New Roman"/>
          <w:b/>
          <w:sz w:val="24"/>
          <w:szCs w:val="24"/>
        </w:rPr>
        <w:t xml:space="preserve">Figure </w:t>
      </w:r>
      <w:r w:rsidRPr="20ECECA0">
        <w:rPr>
          <w:rFonts w:eastAsia="Times New Roman"/>
          <w:b/>
          <w:bCs/>
          <w:sz w:val="24"/>
          <w:szCs w:val="24"/>
        </w:rPr>
        <w:t>1</w:t>
      </w:r>
      <w:r w:rsidR="00220A60">
        <w:rPr>
          <w:rFonts w:eastAsia="Times New Roman"/>
          <w:b/>
          <w:bCs/>
          <w:sz w:val="24"/>
          <w:szCs w:val="24"/>
        </w:rPr>
        <w:t>5</w:t>
      </w:r>
      <w:r w:rsidRPr="20ECECA0">
        <w:rPr>
          <w:rFonts w:eastAsia="Times New Roman"/>
          <w:b/>
          <w:sz w:val="24"/>
          <w:szCs w:val="24"/>
        </w:rPr>
        <w:t xml:space="preserve">. The brain sample enrichment results on 11 general brain developmental stages by </w:t>
      </w:r>
      <w:proofErr w:type="spellStart"/>
      <w:r w:rsidRPr="20ECECA0">
        <w:rPr>
          <w:rFonts w:eastAsia="Times New Roman"/>
          <w:b/>
          <w:sz w:val="24"/>
          <w:szCs w:val="24"/>
        </w:rPr>
        <w:t>BrainSpain</w:t>
      </w:r>
      <w:proofErr w:type="spellEnd"/>
      <w:r w:rsidRPr="20ECECA0">
        <w:rPr>
          <w:rFonts w:eastAsia="Times New Roman"/>
          <w:b/>
          <w:sz w:val="24"/>
          <w:szCs w:val="24"/>
        </w:rPr>
        <w:t xml:space="preserve"> of Bipolar uncorrected and corrected for </w:t>
      </w:r>
      <w:proofErr w:type="gramStart"/>
      <w:r w:rsidRPr="20ECECA0">
        <w:rPr>
          <w:rFonts w:eastAsia="Times New Roman"/>
          <w:b/>
          <w:sz w:val="24"/>
          <w:szCs w:val="24"/>
        </w:rPr>
        <w:t>p</w:t>
      </w:r>
      <w:proofErr w:type="gramEnd"/>
      <w:r w:rsidRPr="20ECECA0">
        <w:rPr>
          <w:rFonts w:eastAsia="Times New Roman"/>
          <w:b/>
          <w:sz w:val="24"/>
          <w:szCs w:val="24"/>
        </w:rPr>
        <w:t xml:space="preserve">  </w:t>
      </w:r>
    </w:p>
    <w:p w14:paraId="44D089CE" w14:textId="77777777" w:rsidR="00C66B4C" w:rsidRDefault="00C66B4C" w:rsidP="00C66B4C">
      <w:pPr>
        <w:keepNext/>
        <w:rPr>
          <w:rFonts w:eastAsia="Times New Roman"/>
          <w:sz w:val="24"/>
          <w:szCs w:val="24"/>
        </w:rPr>
      </w:pPr>
      <w:r w:rsidRPr="0CDAC083">
        <w:rPr>
          <w:rFonts w:eastAsia="Times New Roman"/>
          <w:sz w:val="24"/>
          <w:szCs w:val="24"/>
        </w:rPr>
        <w:t>Results (-log10 (one-sided P-value)) from MAGMA gene-property analysis of relationships between gene expression data of developmental brain samples (</w:t>
      </w:r>
      <w:proofErr w:type="spellStart"/>
      <w:r w:rsidRPr="0CDAC083">
        <w:rPr>
          <w:rFonts w:eastAsia="Times New Roman"/>
          <w:sz w:val="24"/>
          <w:szCs w:val="24"/>
        </w:rPr>
        <w:t>BrainSpan</w:t>
      </w:r>
      <w:proofErr w:type="spellEnd"/>
      <w:r w:rsidRPr="0CDAC083">
        <w:rPr>
          <w:rFonts w:eastAsia="Times New Roman"/>
          <w:sz w:val="24"/>
          <w:szCs w:val="24"/>
        </w:rPr>
        <w:t xml:space="preserve">) and Bipolar associations before and after correcting for p. The test was performed for average gene-expression per. brain sample conditioning on the average expression across all developmental stages. Dotted lines indicate significant results after Bonferroni correction. The full results are available in </w:t>
      </w:r>
      <w:r w:rsidRPr="0CDAC083">
        <w:rPr>
          <w:rFonts w:eastAsia="Times New Roman"/>
          <w:sz w:val="24"/>
          <w:szCs w:val="24"/>
          <w:highlight w:val="yellow"/>
        </w:rPr>
        <w:t>Supplementary Tables 22-25</w:t>
      </w:r>
      <w:r w:rsidRPr="0CDAC083">
        <w:rPr>
          <w:rFonts w:eastAsia="Times New Roman"/>
          <w:sz w:val="24"/>
          <w:szCs w:val="24"/>
        </w:rPr>
        <w:t>.</w:t>
      </w:r>
    </w:p>
    <w:p w14:paraId="4C546282" w14:textId="77777777" w:rsidR="00C66B4C" w:rsidRDefault="00C66B4C" w:rsidP="0015521C">
      <w:pPr>
        <w:spacing w:after="0"/>
        <w:rPr>
          <w:rFonts w:eastAsia="Times New Roman" w:cstheme="minorHAnsi"/>
          <w:color w:val="000000" w:themeColor="text1"/>
          <w:sz w:val="24"/>
          <w:szCs w:val="24"/>
        </w:rPr>
      </w:pPr>
    </w:p>
    <w:p w14:paraId="64A5495C" w14:textId="77777777" w:rsidR="0015521C" w:rsidRDefault="0015521C" w:rsidP="0015521C">
      <w:pPr>
        <w:spacing w:after="0"/>
        <w:rPr>
          <w:rFonts w:eastAsia="Times New Roman" w:cstheme="minorHAnsi"/>
          <w:color w:val="000000" w:themeColor="text1"/>
          <w:sz w:val="24"/>
          <w:szCs w:val="24"/>
        </w:rPr>
      </w:pPr>
    </w:p>
    <w:p w14:paraId="6EA3C15A" w14:textId="77777777" w:rsidR="0015521C" w:rsidRDefault="0015521C" w:rsidP="0015521C">
      <w:pPr>
        <w:spacing w:after="0"/>
        <w:rPr>
          <w:rFonts w:eastAsia="Times New Roman" w:cstheme="minorHAnsi"/>
          <w:color w:val="000000" w:themeColor="text1"/>
          <w:sz w:val="24"/>
          <w:szCs w:val="24"/>
        </w:rPr>
      </w:pPr>
    </w:p>
    <w:p w14:paraId="51171C26" w14:textId="77777777" w:rsidR="001535DF" w:rsidRDefault="001535DF" w:rsidP="0015521C">
      <w:pPr>
        <w:spacing w:after="0"/>
        <w:rPr>
          <w:rFonts w:eastAsia="Times New Roman"/>
          <w:color w:val="000000" w:themeColor="text1"/>
          <w:sz w:val="24"/>
          <w:szCs w:val="24"/>
        </w:rPr>
      </w:pPr>
    </w:p>
    <w:p w14:paraId="0B06F418" w14:textId="77777777" w:rsidR="001535DF" w:rsidRDefault="001535DF" w:rsidP="0015521C">
      <w:pPr>
        <w:spacing w:after="0"/>
        <w:rPr>
          <w:rFonts w:eastAsia="Times New Roman"/>
          <w:color w:val="000000" w:themeColor="text1"/>
          <w:sz w:val="24"/>
          <w:szCs w:val="24"/>
        </w:rPr>
      </w:pPr>
    </w:p>
    <w:p w14:paraId="43B8F15E" w14:textId="77777777" w:rsidR="001535DF" w:rsidRDefault="001535DF" w:rsidP="0015521C">
      <w:pPr>
        <w:spacing w:after="0"/>
        <w:rPr>
          <w:rFonts w:eastAsia="Times New Roman"/>
          <w:color w:val="000000" w:themeColor="text1"/>
          <w:sz w:val="24"/>
          <w:szCs w:val="24"/>
        </w:rPr>
      </w:pPr>
    </w:p>
    <w:p w14:paraId="5718B8C9" w14:textId="77777777" w:rsidR="001535DF" w:rsidRDefault="001535DF" w:rsidP="0015521C">
      <w:pPr>
        <w:spacing w:after="0"/>
        <w:rPr>
          <w:rFonts w:eastAsia="Times New Roman"/>
          <w:color w:val="000000" w:themeColor="text1"/>
          <w:sz w:val="24"/>
          <w:szCs w:val="24"/>
        </w:rPr>
      </w:pPr>
    </w:p>
    <w:p w14:paraId="164973AF" w14:textId="77777777" w:rsidR="001535DF" w:rsidRDefault="001535DF" w:rsidP="0015521C">
      <w:pPr>
        <w:spacing w:after="0"/>
        <w:rPr>
          <w:rFonts w:eastAsia="Times New Roman"/>
          <w:color w:val="000000" w:themeColor="text1"/>
          <w:sz w:val="24"/>
          <w:szCs w:val="24"/>
        </w:rPr>
      </w:pPr>
    </w:p>
    <w:p w14:paraId="48F66276" w14:textId="26B868B4" w:rsidR="0CBBA3D9" w:rsidRDefault="0CBBA3D9" w:rsidP="0CBBA3D9">
      <w:pPr>
        <w:spacing w:after="0"/>
        <w:rPr>
          <w:rFonts w:eastAsia="Times New Roman"/>
          <w:color w:val="000000" w:themeColor="text1"/>
          <w:sz w:val="24"/>
          <w:szCs w:val="24"/>
        </w:rPr>
      </w:pPr>
    </w:p>
    <w:p w14:paraId="54E4D68D" w14:textId="14E74A75" w:rsidR="2884DB24" w:rsidRDefault="2884DB24" w:rsidP="2884DB24">
      <w:pPr>
        <w:spacing w:after="0"/>
        <w:rPr>
          <w:rFonts w:eastAsia="Times New Roman"/>
          <w:color w:val="000000" w:themeColor="text1"/>
          <w:sz w:val="24"/>
          <w:szCs w:val="24"/>
        </w:rPr>
      </w:pPr>
    </w:p>
    <w:p w14:paraId="7F258F08" w14:textId="02454034" w:rsidR="2884DB24" w:rsidRDefault="2884DB24" w:rsidP="2884DB24">
      <w:pPr>
        <w:spacing w:after="0"/>
        <w:rPr>
          <w:rFonts w:eastAsia="Times New Roman"/>
          <w:color w:val="000000" w:themeColor="text1"/>
          <w:sz w:val="24"/>
          <w:szCs w:val="24"/>
        </w:rPr>
      </w:pPr>
    </w:p>
    <w:p w14:paraId="52D9C5B9" w14:textId="77777777" w:rsidR="00C127B7" w:rsidRDefault="00C127B7" w:rsidP="2884DB24">
      <w:pPr>
        <w:spacing w:after="0"/>
        <w:rPr>
          <w:rFonts w:eastAsia="Times New Roman"/>
          <w:color w:val="000000" w:themeColor="text1"/>
          <w:sz w:val="24"/>
          <w:szCs w:val="24"/>
        </w:rPr>
      </w:pPr>
    </w:p>
    <w:p w14:paraId="51F5AC55" w14:textId="77777777" w:rsidR="00AF3C46" w:rsidRPr="00D04B3F" w:rsidRDefault="00AF3C46" w:rsidP="00AF3C46">
      <w:pPr>
        <w:keepNext/>
        <w:rPr>
          <w:rFonts w:eastAsia="Times New Roman" w:cstheme="minorHAnsi"/>
        </w:rPr>
      </w:pPr>
      <w:r w:rsidRPr="00D04B3F">
        <w:rPr>
          <w:rFonts w:eastAsia="Times New Roman" w:cstheme="minorHAnsi"/>
        </w:rPr>
        <w:lastRenderedPageBreak/>
        <w:t>SCZ uncorrected for p</w:t>
      </w:r>
    </w:p>
    <w:p w14:paraId="58E12081" w14:textId="77777777" w:rsidR="00AF3C46" w:rsidRDefault="00AF3C46" w:rsidP="00AF3C46">
      <w:pPr>
        <w:spacing w:after="0"/>
        <w:rPr>
          <w:rFonts w:eastAsia="Times New Roman" w:cstheme="minorHAnsi"/>
          <w:color w:val="000000" w:themeColor="text1"/>
          <w:sz w:val="24"/>
          <w:szCs w:val="24"/>
        </w:rPr>
      </w:pPr>
    </w:p>
    <w:p w14:paraId="4FA8D6B8" w14:textId="77777777" w:rsidR="00AF3C46" w:rsidRDefault="00AF3C46" w:rsidP="00AF3C46">
      <w:pPr>
        <w:spacing w:after="0"/>
        <w:rPr>
          <w:rFonts w:eastAsia="Times New Roman" w:cstheme="minorHAnsi"/>
          <w:color w:val="000000" w:themeColor="text1"/>
          <w:sz w:val="24"/>
          <w:szCs w:val="24"/>
        </w:rPr>
      </w:pPr>
      <w:r w:rsidRPr="00D04B3F">
        <w:rPr>
          <w:rFonts w:cstheme="minorHAnsi"/>
          <w:noProof/>
        </w:rPr>
        <w:drawing>
          <wp:inline distT="0" distB="0" distL="0" distR="0" wp14:anchorId="0F031BA9" wp14:editId="0548EB74">
            <wp:extent cx="5731510" cy="3013710"/>
            <wp:effectExtent l="0" t="0" r="0" b="0"/>
            <wp:docPr id="205507913" name="Picture 205507913"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54195" name="Picture 1067554195" descr="A graph of a bar graph&#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1B42333A" w14:textId="77777777" w:rsidR="00AF3C46" w:rsidRDefault="00AF3C46" w:rsidP="00AF3C46">
      <w:pPr>
        <w:spacing w:after="0"/>
        <w:rPr>
          <w:rFonts w:eastAsia="Times New Roman" w:cstheme="minorHAnsi"/>
          <w:color w:val="000000" w:themeColor="text1"/>
          <w:sz w:val="24"/>
          <w:szCs w:val="24"/>
        </w:rPr>
      </w:pPr>
    </w:p>
    <w:p w14:paraId="55B3FE80" w14:textId="77777777" w:rsidR="00AF3C46" w:rsidRPr="00D04B3F" w:rsidRDefault="00AF3C46" w:rsidP="00AF3C46">
      <w:pPr>
        <w:rPr>
          <w:rFonts w:eastAsia="Times New Roman" w:cstheme="minorHAnsi"/>
        </w:rPr>
      </w:pPr>
      <w:r w:rsidRPr="00D04B3F">
        <w:rPr>
          <w:rFonts w:eastAsia="Times New Roman" w:cstheme="minorHAnsi"/>
        </w:rPr>
        <w:t xml:space="preserve">SCZ corrected for </w:t>
      </w:r>
      <w:proofErr w:type="gramStart"/>
      <w:r w:rsidRPr="00D04B3F">
        <w:rPr>
          <w:rFonts w:eastAsia="Times New Roman" w:cstheme="minorHAnsi"/>
        </w:rPr>
        <w:t>p</w:t>
      </w:r>
      <w:proofErr w:type="gramEnd"/>
    </w:p>
    <w:p w14:paraId="75376ACF" w14:textId="77777777" w:rsidR="00AF3C46" w:rsidRDefault="00AF3C46" w:rsidP="00AF3C46">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drawing>
          <wp:inline distT="0" distB="0" distL="0" distR="0" wp14:anchorId="597D7870" wp14:editId="3D823C7A">
            <wp:extent cx="5731510" cy="2967990"/>
            <wp:effectExtent l="0" t="0" r="0" b="3810"/>
            <wp:docPr id="17817273"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76678" name="Picture 1" descr="A graph of a bar graph&#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inline>
        </w:drawing>
      </w:r>
    </w:p>
    <w:p w14:paraId="6A098022" w14:textId="799F993B" w:rsidR="00AF3C46" w:rsidRPr="00D04B3F" w:rsidRDefault="00AF3C46" w:rsidP="00AF3C46">
      <w:pPr>
        <w:keepNext/>
        <w:rPr>
          <w:rFonts w:eastAsia="Times New Roman" w:cstheme="minorHAnsi"/>
          <w:color w:val="000000" w:themeColor="text1"/>
          <w:sz w:val="12"/>
          <w:szCs w:val="12"/>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Pr>
          <w:rFonts w:eastAsia="Times New Roman" w:cstheme="minorHAnsi"/>
          <w:b/>
          <w:bCs/>
          <w:sz w:val="24"/>
          <w:szCs w:val="24"/>
        </w:rPr>
        <w:t>1</w:t>
      </w:r>
      <w:r w:rsidR="00C127B7">
        <w:rPr>
          <w:rFonts w:eastAsia="Times New Roman" w:cstheme="minorHAnsi"/>
          <w:b/>
          <w:bCs/>
          <w:sz w:val="24"/>
          <w:szCs w:val="24"/>
        </w:rPr>
        <w:t>6</w:t>
      </w:r>
      <w:r w:rsidRPr="00D04B3F">
        <w:rPr>
          <w:rFonts w:eastAsia="Times New Roman" w:cstheme="minorHAnsi"/>
          <w:b/>
          <w:bCs/>
          <w:sz w:val="24"/>
          <w:szCs w:val="24"/>
        </w:rPr>
        <w:t xml:space="preserve">. The tissue type enrichment results on 53 specific tissue types by </w:t>
      </w:r>
      <w:proofErr w:type="spellStart"/>
      <w:r w:rsidRPr="00D04B3F">
        <w:rPr>
          <w:rFonts w:eastAsia="Times New Roman" w:cstheme="minorHAnsi"/>
          <w:b/>
          <w:bCs/>
          <w:sz w:val="24"/>
          <w:szCs w:val="24"/>
        </w:rPr>
        <w:t>GTEx</w:t>
      </w:r>
      <w:proofErr w:type="spellEnd"/>
      <w:r w:rsidRPr="00D04B3F">
        <w:rPr>
          <w:rFonts w:eastAsia="Times New Roman" w:cstheme="minorHAnsi"/>
          <w:b/>
          <w:bCs/>
          <w:sz w:val="24"/>
          <w:szCs w:val="24"/>
        </w:rPr>
        <w:t xml:space="preserve"> of Schizophrenia uncorrected and corrected for </w:t>
      </w:r>
      <w:proofErr w:type="gramStart"/>
      <w:r w:rsidRPr="00D04B3F">
        <w:rPr>
          <w:rFonts w:eastAsia="Times New Roman" w:cstheme="minorHAnsi"/>
          <w:b/>
          <w:bCs/>
          <w:sz w:val="24"/>
          <w:szCs w:val="24"/>
        </w:rPr>
        <w:t>p</w:t>
      </w:r>
      <w:proofErr w:type="gramEnd"/>
    </w:p>
    <w:p w14:paraId="60778817" w14:textId="3DDE7810" w:rsidR="00AF3C46" w:rsidRPr="00DC11C3" w:rsidRDefault="00AF3C46" w:rsidP="00DC11C3">
      <w:pPr>
        <w:rPr>
          <w:rFonts w:eastAsia="Times New Roman" w:cstheme="minorHAnsi"/>
          <w:sz w:val="24"/>
          <w:szCs w:val="24"/>
          <w:highlight w:val="yellow"/>
        </w:rPr>
      </w:pPr>
      <w:r w:rsidRPr="00D04B3F">
        <w:rPr>
          <w:rFonts w:eastAsia="Times New Roman" w:cstheme="minorHAnsi"/>
          <w:sz w:val="24"/>
          <w:szCs w:val="24"/>
        </w:rPr>
        <w:t>Results (-log10 (one-sided P-value)) from MAGMA gene-property analysis of relationships between tissue specific gene expression profiles (</w:t>
      </w:r>
      <w:proofErr w:type="spellStart"/>
      <w:r w:rsidRPr="00D04B3F">
        <w:rPr>
          <w:rFonts w:eastAsia="Times New Roman" w:cstheme="minorHAnsi"/>
          <w:sz w:val="24"/>
          <w:szCs w:val="24"/>
        </w:rPr>
        <w:t>GTEx</w:t>
      </w:r>
      <w:proofErr w:type="spellEnd"/>
      <w:r w:rsidRPr="00D04B3F">
        <w:rPr>
          <w:rFonts w:eastAsia="Times New Roman" w:cstheme="minorHAnsi"/>
          <w:sz w:val="24"/>
          <w:szCs w:val="24"/>
        </w:rPr>
        <w:t xml:space="preserve"> v.7) and schizophrenia associations before and after correcting for p. The test was performed for average gene-expression per tissue type conditioning on the average expression across all categories. Dotted lines </w:t>
      </w:r>
      <w:r w:rsidRPr="00222B37">
        <w:rPr>
          <w:rFonts w:eastAsia="Times New Roman" w:cstheme="minorHAnsi"/>
          <w:sz w:val="24"/>
          <w:szCs w:val="24"/>
        </w:rPr>
        <w:t xml:space="preserve">indicate significant results after Bonferroni correction. The full results are available in </w:t>
      </w:r>
      <w:r w:rsidRPr="00680F62">
        <w:rPr>
          <w:rFonts w:eastAsia="Times New Roman" w:cstheme="minorHAnsi"/>
          <w:sz w:val="24"/>
          <w:szCs w:val="24"/>
          <w:highlight w:val="yellow"/>
        </w:rPr>
        <w:t>Supplementary Tables 18-21</w:t>
      </w:r>
      <w:r w:rsidRPr="00222B37">
        <w:rPr>
          <w:rFonts w:eastAsia="Times New Roman" w:cstheme="minorHAnsi"/>
          <w:sz w:val="24"/>
          <w:szCs w:val="24"/>
        </w:rPr>
        <w:t>.</w:t>
      </w:r>
    </w:p>
    <w:p w14:paraId="64ACC8B9" w14:textId="77777777" w:rsidR="00AF3C46" w:rsidRDefault="00AF3C46" w:rsidP="00AF3C46">
      <w:pPr>
        <w:spacing w:after="0"/>
        <w:rPr>
          <w:rFonts w:eastAsia="Times New Roman" w:cstheme="minorHAnsi"/>
          <w:color w:val="000000" w:themeColor="text1"/>
          <w:sz w:val="24"/>
          <w:szCs w:val="24"/>
        </w:rPr>
      </w:pPr>
    </w:p>
    <w:p w14:paraId="539D5066" w14:textId="77777777" w:rsidR="00AF3C46" w:rsidRDefault="00AF3C46" w:rsidP="00AF3C46">
      <w:pPr>
        <w:spacing w:after="0"/>
        <w:rPr>
          <w:rFonts w:eastAsia="Times New Roman" w:cstheme="minorHAnsi"/>
          <w:color w:val="000000" w:themeColor="text1"/>
          <w:sz w:val="24"/>
          <w:szCs w:val="24"/>
        </w:rPr>
      </w:pPr>
      <w:r>
        <w:rPr>
          <w:rFonts w:eastAsia="Times New Roman" w:cstheme="minorHAnsi"/>
          <w:noProof/>
          <w:color w:val="000000" w:themeColor="text1"/>
          <w:sz w:val="24"/>
          <w:szCs w:val="24"/>
          <w14:ligatures w14:val="standardContextual"/>
        </w:rPr>
        <w:drawing>
          <wp:inline distT="0" distB="0" distL="0" distR="0" wp14:anchorId="4856DB5A" wp14:editId="4729ED07">
            <wp:extent cx="5731510" cy="3637280"/>
            <wp:effectExtent l="0" t="0" r="0" b="0"/>
            <wp:docPr id="880589309"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65219" name="Picture 1" descr="A comparison of a grap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637280"/>
                    </a:xfrm>
                    <a:prstGeom prst="rect">
                      <a:avLst/>
                    </a:prstGeom>
                  </pic:spPr>
                </pic:pic>
              </a:graphicData>
            </a:graphic>
          </wp:inline>
        </w:drawing>
      </w:r>
    </w:p>
    <w:p w14:paraId="5522482C" w14:textId="77777777" w:rsidR="00AF3C46" w:rsidRDefault="00AF3C46" w:rsidP="00AF3C46">
      <w:pPr>
        <w:spacing w:after="0"/>
        <w:rPr>
          <w:rFonts w:eastAsia="Times New Roman" w:cstheme="minorHAnsi"/>
          <w:color w:val="000000" w:themeColor="text1"/>
          <w:sz w:val="24"/>
          <w:szCs w:val="24"/>
        </w:rPr>
      </w:pPr>
    </w:p>
    <w:p w14:paraId="1F37A823" w14:textId="24B8917B" w:rsidR="00AF3C46" w:rsidRPr="00D04B3F" w:rsidRDefault="00AF3C46" w:rsidP="00AF3C46">
      <w:pPr>
        <w:rPr>
          <w:rFonts w:eastAsia="Times New Roman" w:cstheme="minorHAnsi"/>
          <w:b/>
          <w:bCs/>
          <w:sz w:val="24"/>
          <w:szCs w:val="24"/>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Figure 1</w:t>
      </w:r>
      <w:r w:rsidR="00C127B7">
        <w:rPr>
          <w:rFonts w:eastAsia="Times New Roman" w:cstheme="minorHAnsi"/>
          <w:b/>
          <w:bCs/>
          <w:sz w:val="24"/>
          <w:szCs w:val="24"/>
        </w:rPr>
        <w:t>7</w:t>
      </w:r>
      <w:r w:rsidRPr="00D04B3F">
        <w:rPr>
          <w:rFonts w:eastAsia="Times New Roman" w:cstheme="minorHAnsi"/>
          <w:b/>
          <w:bCs/>
          <w:sz w:val="24"/>
          <w:szCs w:val="24"/>
        </w:rPr>
        <w:t xml:space="preserve">. The brain sample enrichment results for 11 general brain developmental stages by </w:t>
      </w:r>
      <w:proofErr w:type="spellStart"/>
      <w:r w:rsidRPr="00D04B3F">
        <w:rPr>
          <w:rFonts w:eastAsia="Times New Roman" w:cstheme="minorHAnsi"/>
          <w:b/>
          <w:bCs/>
          <w:sz w:val="24"/>
          <w:szCs w:val="24"/>
        </w:rPr>
        <w:t>BrainSpan</w:t>
      </w:r>
      <w:proofErr w:type="spellEnd"/>
      <w:r w:rsidRPr="00D04B3F">
        <w:rPr>
          <w:rFonts w:eastAsia="Times New Roman" w:cstheme="minorHAnsi"/>
          <w:b/>
          <w:bCs/>
          <w:sz w:val="24"/>
          <w:szCs w:val="24"/>
        </w:rPr>
        <w:t xml:space="preserve"> for schizophrenia uncorrected and corrected for </w:t>
      </w:r>
      <w:proofErr w:type="gramStart"/>
      <w:r w:rsidRPr="00D04B3F">
        <w:rPr>
          <w:rFonts w:eastAsia="Times New Roman" w:cstheme="minorHAnsi"/>
          <w:b/>
          <w:bCs/>
          <w:sz w:val="24"/>
          <w:szCs w:val="24"/>
        </w:rPr>
        <w:t>p</w:t>
      </w:r>
      <w:proofErr w:type="gramEnd"/>
      <w:r w:rsidRPr="00D04B3F">
        <w:rPr>
          <w:rFonts w:eastAsia="Times New Roman" w:cstheme="minorHAnsi"/>
          <w:b/>
          <w:bCs/>
          <w:sz w:val="24"/>
          <w:szCs w:val="24"/>
        </w:rPr>
        <w:t xml:space="preserve">  </w:t>
      </w:r>
    </w:p>
    <w:p w14:paraId="0431DC70" w14:textId="77777777" w:rsidR="00AE60AA" w:rsidRDefault="00AF3C46" w:rsidP="00AE60AA">
      <w:pPr>
        <w:rPr>
          <w:rFonts w:eastAsia="Times New Roman" w:cstheme="minorHAnsi"/>
          <w:sz w:val="24"/>
          <w:szCs w:val="24"/>
        </w:rPr>
      </w:pPr>
      <w:r w:rsidRPr="00D04B3F">
        <w:rPr>
          <w:rFonts w:eastAsia="Times New Roman" w:cstheme="minorHAnsi"/>
          <w:sz w:val="24"/>
          <w:szCs w:val="24"/>
        </w:rPr>
        <w:t>Results (-log10 (one-sided P-value)) from MAGMA gene-property analysis of relationships between gene expression data of developmental brain samples (</w:t>
      </w:r>
      <w:proofErr w:type="spellStart"/>
      <w:r w:rsidRPr="00D04B3F">
        <w:rPr>
          <w:rFonts w:eastAsia="Times New Roman" w:cstheme="minorHAnsi"/>
          <w:sz w:val="24"/>
          <w:szCs w:val="24"/>
        </w:rPr>
        <w:t>BrainSpan</w:t>
      </w:r>
      <w:proofErr w:type="spellEnd"/>
      <w:r w:rsidRPr="00D04B3F">
        <w:rPr>
          <w:rFonts w:eastAsia="Times New Roman" w:cstheme="minorHAnsi"/>
          <w:sz w:val="24"/>
          <w:szCs w:val="24"/>
        </w:rPr>
        <w:t xml:space="preserve">) and schizophrenia associations before and after correcting for p. The test was performed for average gene-expression per brain sample conditioning on the average expression across all developmental stages. Dotted lines indicate significant results after Bonferroni correction. The full results are available in </w:t>
      </w:r>
      <w:r w:rsidRPr="00680F62">
        <w:rPr>
          <w:rFonts w:eastAsia="Times New Roman" w:cstheme="minorHAnsi"/>
          <w:sz w:val="24"/>
          <w:szCs w:val="24"/>
          <w:highlight w:val="yellow"/>
        </w:rPr>
        <w:t>Supplementary Tables 18-21</w:t>
      </w:r>
      <w:r w:rsidRPr="00222B37">
        <w:rPr>
          <w:rFonts w:eastAsia="Times New Roman" w:cstheme="minorHAnsi"/>
          <w:sz w:val="24"/>
          <w:szCs w:val="24"/>
        </w:rPr>
        <w:t>.</w:t>
      </w:r>
      <w:r w:rsidRPr="00D04B3F">
        <w:rPr>
          <w:rFonts w:eastAsia="Times New Roman" w:cstheme="minorHAnsi"/>
          <w:sz w:val="24"/>
          <w:szCs w:val="24"/>
        </w:rPr>
        <w:t xml:space="preserve"> </w:t>
      </w:r>
    </w:p>
    <w:p w14:paraId="00C5E4C2" w14:textId="77777777" w:rsidR="00AE60AA" w:rsidRDefault="00AE60AA" w:rsidP="00AE60AA">
      <w:pPr>
        <w:rPr>
          <w:rFonts w:eastAsia="Times New Roman" w:cstheme="minorHAnsi"/>
          <w:sz w:val="24"/>
          <w:szCs w:val="24"/>
        </w:rPr>
      </w:pPr>
    </w:p>
    <w:p w14:paraId="1A9E828E" w14:textId="77777777" w:rsidR="00AE60AA" w:rsidRDefault="00AE60AA" w:rsidP="00AE60AA">
      <w:pPr>
        <w:rPr>
          <w:rFonts w:eastAsia="Times New Roman" w:cstheme="minorHAnsi"/>
          <w:sz w:val="24"/>
          <w:szCs w:val="24"/>
        </w:rPr>
      </w:pPr>
    </w:p>
    <w:p w14:paraId="7B040E00" w14:textId="77777777" w:rsidR="00AE60AA" w:rsidRDefault="00AE60AA" w:rsidP="00AE60AA">
      <w:pPr>
        <w:rPr>
          <w:rFonts w:eastAsia="Times New Roman" w:cstheme="minorHAnsi"/>
          <w:sz w:val="24"/>
          <w:szCs w:val="24"/>
        </w:rPr>
      </w:pPr>
    </w:p>
    <w:p w14:paraId="4645756A" w14:textId="77777777" w:rsidR="00AE60AA" w:rsidRDefault="00AE60AA" w:rsidP="00AE60AA">
      <w:pPr>
        <w:rPr>
          <w:rFonts w:eastAsia="Times New Roman" w:cstheme="minorHAnsi"/>
          <w:sz w:val="24"/>
          <w:szCs w:val="24"/>
        </w:rPr>
      </w:pPr>
    </w:p>
    <w:p w14:paraId="79D1D4AE" w14:textId="77777777" w:rsidR="00AE60AA" w:rsidRDefault="00AE60AA" w:rsidP="00AE60AA">
      <w:pPr>
        <w:rPr>
          <w:rFonts w:eastAsia="Times New Roman" w:cstheme="minorHAnsi"/>
          <w:sz w:val="24"/>
          <w:szCs w:val="24"/>
        </w:rPr>
      </w:pPr>
    </w:p>
    <w:p w14:paraId="2A31E91C" w14:textId="77777777" w:rsidR="00AE60AA" w:rsidRDefault="00AE60AA" w:rsidP="00AE60AA">
      <w:pPr>
        <w:rPr>
          <w:rFonts w:eastAsia="Times New Roman" w:cstheme="minorHAnsi"/>
          <w:sz w:val="24"/>
          <w:szCs w:val="24"/>
        </w:rPr>
      </w:pPr>
    </w:p>
    <w:p w14:paraId="2027BA00" w14:textId="77777777" w:rsidR="00AE60AA" w:rsidRDefault="00AE60AA" w:rsidP="00AE60AA">
      <w:pPr>
        <w:rPr>
          <w:rFonts w:eastAsia="Times New Roman" w:cstheme="minorHAnsi"/>
          <w:sz w:val="24"/>
          <w:szCs w:val="24"/>
        </w:rPr>
      </w:pPr>
    </w:p>
    <w:p w14:paraId="5616079A" w14:textId="77777777" w:rsidR="00AE60AA" w:rsidRDefault="00AE60AA" w:rsidP="00AE60AA">
      <w:pPr>
        <w:rPr>
          <w:rFonts w:eastAsia="Times New Roman" w:cstheme="minorHAnsi"/>
          <w:sz w:val="24"/>
          <w:szCs w:val="24"/>
        </w:rPr>
      </w:pPr>
    </w:p>
    <w:p w14:paraId="6D68A196" w14:textId="77777777" w:rsidR="00AE60AA" w:rsidRDefault="00AE60AA" w:rsidP="00AE60AA">
      <w:pPr>
        <w:rPr>
          <w:rFonts w:eastAsia="Times New Roman" w:cstheme="minorHAnsi"/>
          <w:sz w:val="24"/>
          <w:szCs w:val="24"/>
        </w:rPr>
      </w:pPr>
    </w:p>
    <w:p w14:paraId="370C2B0D" w14:textId="77777777" w:rsidR="00AE60AA" w:rsidRDefault="00AE60AA" w:rsidP="00AE60AA">
      <w:pPr>
        <w:rPr>
          <w:rFonts w:eastAsia="Times New Roman" w:cstheme="minorHAnsi"/>
          <w:sz w:val="24"/>
          <w:szCs w:val="24"/>
        </w:rPr>
      </w:pPr>
    </w:p>
    <w:p w14:paraId="74F0B911" w14:textId="5C7DBE78" w:rsidR="001535DF" w:rsidRPr="00DC11C3" w:rsidRDefault="001535DF" w:rsidP="00DC11C3">
      <w:pPr>
        <w:rPr>
          <w:rFonts w:eastAsia="Times New Roman" w:cstheme="minorHAnsi"/>
          <w:sz w:val="24"/>
          <w:szCs w:val="24"/>
        </w:rPr>
      </w:pPr>
      <w:r w:rsidRPr="540FCADB">
        <w:rPr>
          <w:rFonts w:eastAsia="Times New Roman"/>
        </w:rPr>
        <w:lastRenderedPageBreak/>
        <w:t>ADHD uncorrected for p</w:t>
      </w:r>
    </w:p>
    <w:p w14:paraId="51F8BD7B" w14:textId="73150A51" w:rsidR="001535DF" w:rsidRDefault="001535DF" w:rsidP="001535DF">
      <w:pPr>
        <w:spacing w:after="0"/>
        <w:rPr>
          <w:rFonts w:eastAsia="Times New Roman"/>
          <w:color w:val="000000" w:themeColor="text1"/>
          <w:sz w:val="24"/>
          <w:szCs w:val="24"/>
        </w:rPr>
      </w:pPr>
      <w:r>
        <w:rPr>
          <w:noProof/>
        </w:rPr>
        <w:drawing>
          <wp:inline distT="0" distB="0" distL="0" distR="0" wp14:anchorId="2BF684C6" wp14:editId="2057B16C">
            <wp:extent cx="5731510" cy="2985135"/>
            <wp:effectExtent l="0" t="0" r="0" b="0"/>
            <wp:docPr id="308301262" name="Picture 308301262"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30126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p w14:paraId="4E89FEB6" w14:textId="77777777" w:rsidR="001535DF" w:rsidRDefault="001535DF" w:rsidP="001535DF">
      <w:pPr>
        <w:spacing w:after="0"/>
        <w:rPr>
          <w:rFonts w:eastAsia="Times New Roman"/>
          <w:color w:val="000000" w:themeColor="text1"/>
          <w:sz w:val="24"/>
          <w:szCs w:val="24"/>
        </w:rPr>
      </w:pPr>
    </w:p>
    <w:p w14:paraId="1EFD5C98" w14:textId="77777777" w:rsidR="001535DF" w:rsidRDefault="001535DF" w:rsidP="001535DF">
      <w:pPr>
        <w:spacing w:after="0"/>
        <w:rPr>
          <w:rFonts w:eastAsia="Times New Roman"/>
          <w:color w:val="000000" w:themeColor="text1"/>
          <w:sz w:val="24"/>
          <w:szCs w:val="24"/>
        </w:rPr>
      </w:pPr>
    </w:p>
    <w:p w14:paraId="78D5E9D7" w14:textId="77777777" w:rsidR="001535DF" w:rsidRDefault="001535DF" w:rsidP="001535DF">
      <w:pPr>
        <w:spacing w:after="0"/>
        <w:rPr>
          <w:rFonts w:eastAsia="Times New Roman"/>
        </w:rPr>
      </w:pPr>
      <w:r w:rsidRPr="540FCADB">
        <w:rPr>
          <w:rFonts w:eastAsia="Times New Roman"/>
        </w:rPr>
        <w:t xml:space="preserve">ADHD corrected for </w:t>
      </w:r>
      <w:proofErr w:type="gramStart"/>
      <w:r w:rsidRPr="540FCADB">
        <w:rPr>
          <w:rFonts w:eastAsia="Times New Roman"/>
        </w:rPr>
        <w:t>p</w:t>
      </w:r>
      <w:proofErr w:type="gramEnd"/>
    </w:p>
    <w:p w14:paraId="4178C6E8" w14:textId="0939BC0A" w:rsidR="001535DF" w:rsidRDefault="001535DF" w:rsidP="001535DF">
      <w:pPr>
        <w:spacing w:after="0"/>
        <w:rPr>
          <w:rFonts w:eastAsia="Times New Roman"/>
          <w:color w:val="000000" w:themeColor="text1"/>
          <w:sz w:val="24"/>
          <w:szCs w:val="24"/>
        </w:rPr>
      </w:pPr>
      <w:r>
        <w:rPr>
          <w:noProof/>
        </w:rPr>
        <w:drawing>
          <wp:inline distT="0" distB="0" distL="0" distR="0" wp14:anchorId="5196C328" wp14:editId="23E9A741">
            <wp:extent cx="5731510" cy="3000375"/>
            <wp:effectExtent l="0" t="0" r="0" b="0"/>
            <wp:docPr id="1672547407" name="Picture 3" descr="A graph with many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5173780A" w14:textId="77777777" w:rsidR="001535DF" w:rsidRDefault="001535DF" w:rsidP="001535DF">
      <w:pPr>
        <w:spacing w:after="0"/>
        <w:rPr>
          <w:rFonts w:eastAsia="Times New Roman"/>
          <w:color w:val="000000" w:themeColor="text1"/>
          <w:sz w:val="24"/>
          <w:szCs w:val="24"/>
        </w:rPr>
      </w:pPr>
    </w:p>
    <w:p w14:paraId="55D0F598" w14:textId="0078E8FE" w:rsidR="001535DF" w:rsidRPr="00D04B3F" w:rsidRDefault="001535DF" w:rsidP="001535DF">
      <w:pPr>
        <w:rPr>
          <w:rFonts w:eastAsia="Times New Roman"/>
          <w:b/>
          <w:sz w:val="24"/>
          <w:szCs w:val="24"/>
        </w:rPr>
      </w:pPr>
      <w:r w:rsidRPr="540FCADB">
        <w:rPr>
          <w:rFonts w:eastAsia="Times New Roman"/>
          <w:b/>
          <w:color w:val="000000" w:themeColor="text1"/>
          <w:sz w:val="24"/>
          <w:szCs w:val="24"/>
        </w:rPr>
        <w:t>Supplementary</w:t>
      </w:r>
      <w:r w:rsidRPr="540FCADB">
        <w:rPr>
          <w:rFonts w:eastAsia="Times New Roman"/>
          <w:color w:val="000000" w:themeColor="text1"/>
          <w:sz w:val="24"/>
          <w:szCs w:val="24"/>
        </w:rPr>
        <w:t xml:space="preserve"> </w:t>
      </w:r>
      <w:r w:rsidRPr="540FCADB">
        <w:rPr>
          <w:rFonts w:eastAsia="Times New Roman"/>
          <w:b/>
          <w:sz w:val="24"/>
          <w:szCs w:val="24"/>
        </w:rPr>
        <w:t xml:space="preserve">Figure </w:t>
      </w:r>
      <w:r w:rsidRPr="540FCADB">
        <w:rPr>
          <w:rFonts w:eastAsia="Times New Roman"/>
          <w:b/>
          <w:bCs/>
          <w:sz w:val="24"/>
          <w:szCs w:val="24"/>
        </w:rPr>
        <w:t>1</w:t>
      </w:r>
      <w:r w:rsidR="00AE60AA">
        <w:rPr>
          <w:rFonts w:eastAsia="Times New Roman"/>
          <w:b/>
          <w:bCs/>
          <w:sz w:val="24"/>
          <w:szCs w:val="24"/>
        </w:rPr>
        <w:t>8</w:t>
      </w:r>
      <w:r w:rsidRPr="540FCADB">
        <w:rPr>
          <w:rFonts w:eastAsia="Times New Roman"/>
          <w:b/>
          <w:sz w:val="24"/>
          <w:szCs w:val="24"/>
        </w:rPr>
        <w:t xml:space="preserve">. The tissue type enrichment results on 53 specific tissue types by </w:t>
      </w:r>
      <w:proofErr w:type="spellStart"/>
      <w:r w:rsidRPr="540FCADB">
        <w:rPr>
          <w:rFonts w:eastAsia="Times New Roman"/>
          <w:b/>
          <w:sz w:val="24"/>
          <w:szCs w:val="24"/>
        </w:rPr>
        <w:t>GTEx</w:t>
      </w:r>
      <w:proofErr w:type="spellEnd"/>
      <w:r w:rsidRPr="540FCADB">
        <w:rPr>
          <w:rFonts w:eastAsia="Times New Roman"/>
          <w:b/>
          <w:sz w:val="24"/>
          <w:szCs w:val="24"/>
        </w:rPr>
        <w:t xml:space="preserve"> of ADHD uncorrected and corrected for </w:t>
      </w:r>
      <w:proofErr w:type="gramStart"/>
      <w:r w:rsidRPr="540FCADB">
        <w:rPr>
          <w:rFonts w:eastAsia="Times New Roman"/>
          <w:b/>
          <w:sz w:val="24"/>
          <w:szCs w:val="24"/>
        </w:rPr>
        <w:t>p</w:t>
      </w:r>
      <w:proofErr w:type="gramEnd"/>
    </w:p>
    <w:p w14:paraId="309039DE" w14:textId="3535A5B9" w:rsidR="001535DF" w:rsidRPr="00DC11C3" w:rsidRDefault="001535DF" w:rsidP="00DC11C3">
      <w:pPr>
        <w:rPr>
          <w:rFonts w:eastAsia="Times New Roman"/>
          <w:sz w:val="24"/>
          <w:szCs w:val="24"/>
        </w:rPr>
      </w:pPr>
      <w:r w:rsidRPr="45A3BCF1">
        <w:rPr>
          <w:rFonts w:eastAsia="Times New Roman"/>
          <w:sz w:val="24"/>
          <w:szCs w:val="24"/>
        </w:rPr>
        <w:t>Results (-log10 (one-sided P-value)) from MAGMA gene-property analysis of relationships between tissue specific gene expression profiles (</w:t>
      </w:r>
      <w:proofErr w:type="spellStart"/>
      <w:r w:rsidRPr="45A3BCF1">
        <w:rPr>
          <w:rFonts w:eastAsia="Times New Roman"/>
          <w:sz w:val="24"/>
          <w:szCs w:val="24"/>
        </w:rPr>
        <w:t>GTEx</w:t>
      </w:r>
      <w:proofErr w:type="spellEnd"/>
      <w:r w:rsidRPr="45A3BCF1">
        <w:rPr>
          <w:rFonts w:eastAsia="Times New Roman"/>
          <w:sz w:val="24"/>
          <w:szCs w:val="24"/>
        </w:rPr>
        <w:t xml:space="preserve"> v.7) and ADHD associations before and after correcting for p. The test was performed for average gene-expression per. tissue type conditioning on the average expression across all categories. Dotted lines indicate significant results after Bonferroni correction. The full results are available in </w:t>
      </w:r>
      <w:r w:rsidRPr="45A3BCF1">
        <w:rPr>
          <w:rFonts w:eastAsia="Times New Roman"/>
          <w:sz w:val="24"/>
          <w:szCs w:val="24"/>
          <w:highlight w:val="yellow"/>
        </w:rPr>
        <w:t>Supplementary Tables 26-29.</w:t>
      </w:r>
    </w:p>
    <w:p w14:paraId="2808B61E" w14:textId="77777777" w:rsidR="001535DF" w:rsidRDefault="001535DF" w:rsidP="001535DF">
      <w:pPr>
        <w:spacing w:after="0"/>
        <w:rPr>
          <w:rFonts w:eastAsia="Times New Roman"/>
          <w:color w:val="000000" w:themeColor="text1"/>
          <w:sz w:val="24"/>
          <w:szCs w:val="24"/>
        </w:rPr>
      </w:pPr>
    </w:p>
    <w:p w14:paraId="713F66C6" w14:textId="06EF93CB" w:rsidR="001535DF" w:rsidRDefault="001535DF" w:rsidP="001535DF">
      <w:pPr>
        <w:spacing w:after="0"/>
        <w:rPr>
          <w:rFonts w:eastAsia="Times New Roman"/>
          <w:color w:val="000000" w:themeColor="text1"/>
          <w:sz w:val="24"/>
          <w:szCs w:val="24"/>
        </w:rPr>
      </w:pPr>
      <w:r>
        <w:rPr>
          <w:noProof/>
        </w:rPr>
        <w:drawing>
          <wp:inline distT="0" distB="0" distL="0" distR="0" wp14:anchorId="60FA243C" wp14:editId="1A6F4BD8">
            <wp:extent cx="5731510" cy="3800475"/>
            <wp:effectExtent l="0" t="0" r="0" b="0"/>
            <wp:docPr id="580559983" name="Picture 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731510" cy="3800475"/>
                    </a:xfrm>
                    <a:prstGeom prst="rect">
                      <a:avLst/>
                    </a:prstGeom>
                  </pic:spPr>
                </pic:pic>
              </a:graphicData>
            </a:graphic>
          </wp:inline>
        </w:drawing>
      </w:r>
    </w:p>
    <w:p w14:paraId="2856BDE1" w14:textId="77777777" w:rsidR="001535DF" w:rsidRDefault="001535DF" w:rsidP="001535DF">
      <w:pPr>
        <w:spacing w:after="0"/>
        <w:rPr>
          <w:rFonts w:eastAsia="Times New Roman"/>
          <w:color w:val="000000" w:themeColor="text1"/>
          <w:sz w:val="24"/>
          <w:szCs w:val="24"/>
        </w:rPr>
      </w:pPr>
    </w:p>
    <w:p w14:paraId="22BF35A2" w14:textId="398F0382" w:rsidR="001535DF" w:rsidRPr="00D04B3F" w:rsidRDefault="001535DF" w:rsidP="001535DF">
      <w:pPr>
        <w:rPr>
          <w:rFonts w:eastAsia="Times New Roman"/>
          <w:b/>
          <w:sz w:val="24"/>
          <w:szCs w:val="24"/>
        </w:rPr>
      </w:pPr>
      <w:r w:rsidRPr="45A3BCF1">
        <w:rPr>
          <w:rFonts w:eastAsia="Times New Roman"/>
          <w:b/>
          <w:color w:val="000000" w:themeColor="text1"/>
          <w:sz w:val="24"/>
          <w:szCs w:val="24"/>
        </w:rPr>
        <w:t>Supplementary</w:t>
      </w:r>
      <w:r w:rsidRPr="45A3BCF1">
        <w:rPr>
          <w:rFonts w:eastAsia="Times New Roman"/>
          <w:color w:val="000000" w:themeColor="text1"/>
          <w:sz w:val="24"/>
          <w:szCs w:val="24"/>
        </w:rPr>
        <w:t xml:space="preserve"> </w:t>
      </w:r>
      <w:r w:rsidRPr="45A3BCF1">
        <w:rPr>
          <w:rFonts w:eastAsia="Times New Roman"/>
          <w:b/>
          <w:sz w:val="24"/>
          <w:szCs w:val="24"/>
        </w:rPr>
        <w:t xml:space="preserve">Figure </w:t>
      </w:r>
      <w:r w:rsidRPr="45A3BCF1">
        <w:rPr>
          <w:rFonts w:eastAsia="Times New Roman"/>
          <w:b/>
          <w:bCs/>
          <w:sz w:val="24"/>
          <w:szCs w:val="24"/>
        </w:rPr>
        <w:t>1</w:t>
      </w:r>
      <w:r w:rsidR="00AE60AA">
        <w:rPr>
          <w:rFonts w:eastAsia="Times New Roman"/>
          <w:b/>
          <w:bCs/>
          <w:sz w:val="24"/>
          <w:szCs w:val="24"/>
        </w:rPr>
        <w:t>9</w:t>
      </w:r>
      <w:r w:rsidRPr="45A3BCF1">
        <w:rPr>
          <w:rFonts w:eastAsia="Times New Roman"/>
          <w:b/>
          <w:sz w:val="24"/>
          <w:szCs w:val="24"/>
        </w:rPr>
        <w:t xml:space="preserve">. The brain sample enrichment results on 11 general brain developmental stages by </w:t>
      </w:r>
      <w:proofErr w:type="spellStart"/>
      <w:r w:rsidRPr="45A3BCF1">
        <w:rPr>
          <w:rFonts w:eastAsia="Times New Roman"/>
          <w:b/>
          <w:sz w:val="24"/>
          <w:szCs w:val="24"/>
        </w:rPr>
        <w:t>BrainSpain</w:t>
      </w:r>
      <w:proofErr w:type="spellEnd"/>
      <w:r w:rsidRPr="45A3BCF1">
        <w:rPr>
          <w:rFonts w:eastAsia="Times New Roman"/>
          <w:b/>
          <w:sz w:val="24"/>
          <w:szCs w:val="24"/>
        </w:rPr>
        <w:t xml:space="preserve"> of ADHD uncorrected and corrected for </w:t>
      </w:r>
      <w:proofErr w:type="gramStart"/>
      <w:r w:rsidRPr="45A3BCF1">
        <w:rPr>
          <w:rFonts w:eastAsia="Times New Roman"/>
          <w:b/>
          <w:sz w:val="24"/>
          <w:szCs w:val="24"/>
        </w:rPr>
        <w:t>p</w:t>
      </w:r>
      <w:proofErr w:type="gramEnd"/>
      <w:r w:rsidRPr="45A3BCF1">
        <w:rPr>
          <w:rFonts w:eastAsia="Times New Roman"/>
          <w:b/>
          <w:sz w:val="24"/>
          <w:szCs w:val="24"/>
        </w:rPr>
        <w:t xml:space="preserve">  </w:t>
      </w:r>
    </w:p>
    <w:p w14:paraId="1C7959FA" w14:textId="77777777" w:rsidR="001535DF" w:rsidRPr="00D04B3F" w:rsidRDefault="001535DF" w:rsidP="001535DF">
      <w:pPr>
        <w:keepNext/>
        <w:rPr>
          <w:rFonts w:eastAsia="Times New Roman"/>
          <w:sz w:val="24"/>
          <w:szCs w:val="24"/>
        </w:rPr>
      </w:pPr>
      <w:r w:rsidRPr="45A3BCF1">
        <w:rPr>
          <w:rFonts w:eastAsia="Times New Roman"/>
          <w:sz w:val="24"/>
          <w:szCs w:val="24"/>
        </w:rPr>
        <w:t>Results (-log10 (one-sided P-value)) from MAGMA gene-property analysis of relationships between gene expression data of developmental brain samples (</w:t>
      </w:r>
      <w:proofErr w:type="spellStart"/>
      <w:r w:rsidRPr="45A3BCF1">
        <w:rPr>
          <w:rFonts w:eastAsia="Times New Roman"/>
          <w:sz w:val="24"/>
          <w:szCs w:val="24"/>
        </w:rPr>
        <w:t>BrainSpan</w:t>
      </w:r>
      <w:proofErr w:type="spellEnd"/>
      <w:r w:rsidRPr="45A3BCF1">
        <w:rPr>
          <w:rFonts w:eastAsia="Times New Roman"/>
          <w:sz w:val="24"/>
          <w:szCs w:val="24"/>
        </w:rPr>
        <w:t xml:space="preserve">) and ADHD associations before and after correcting for p. The test was performed for average gene-expression per. brain sample conditioning on the average expression across all developmental stages. Dotted lines indicate significant results after Bonferroni correction. The full results are available in </w:t>
      </w:r>
      <w:r w:rsidRPr="45A3BCF1">
        <w:rPr>
          <w:rFonts w:eastAsia="Times New Roman"/>
          <w:sz w:val="24"/>
          <w:szCs w:val="24"/>
          <w:highlight w:val="yellow"/>
        </w:rPr>
        <w:t>Supplementary Tables 26-29</w:t>
      </w:r>
      <w:r w:rsidRPr="45A3BCF1">
        <w:rPr>
          <w:rFonts w:eastAsia="Times New Roman"/>
          <w:sz w:val="24"/>
          <w:szCs w:val="24"/>
        </w:rPr>
        <w:t xml:space="preserve">. </w:t>
      </w:r>
    </w:p>
    <w:p w14:paraId="7F2251CE" w14:textId="77777777" w:rsidR="001535DF" w:rsidRDefault="001535DF" w:rsidP="0015521C">
      <w:pPr>
        <w:spacing w:after="0"/>
        <w:rPr>
          <w:rFonts w:eastAsia="Times New Roman"/>
          <w:color w:val="000000" w:themeColor="text1"/>
          <w:sz w:val="24"/>
          <w:szCs w:val="24"/>
        </w:rPr>
      </w:pPr>
    </w:p>
    <w:p w14:paraId="49DB4283" w14:textId="77777777" w:rsidR="001535DF" w:rsidRDefault="001535DF" w:rsidP="0015521C">
      <w:pPr>
        <w:spacing w:after="0"/>
        <w:rPr>
          <w:rFonts w:eastAsia="Times New Roman"/>
          <w:color w:val="000000" w:themeColor="text1"/>
          <w:sz w:val="24"/>
          <w:szCs w:val="24"/>
        </w:rPr>
      </w:pPr>
    </w:p>
    <w:p w14:paraId="01FB44A0" w14:textId="77777777" w:rsidR="001535DF" w:rsidRDefault="001535DF" w:rsidP="0015521C">
      <w:pPr>
        <w:spacing w:after="0"/>
        <w:rPr>
          <w:rFonts w:eastAsia="Times New Roman"/>
          <w:color w:val="000000" w:themeColor="text1"/>
          <w:sz w:val="24"/>
          <w:szCs w:val="24"/>
        </w:rPr>
      </w:pPr>
    </w:p>
    <w:p w14:paraId="4DED8996" w14:textId="77777777" w:rsidR="003B75D4" w:rsidRDefault="003B75D4" w:rsidP="0015521C">
      <w:pPr>
        <w:spacing w:after="0"/>
        <w:rPr>
          <w:rFonts w:eastAsia="Times New Roman" w:cstheme="minorHAnsi"/>
          <w:color w:val="000000" w:themeColor="text1"/>
          <w:sz w:val="24"/>
          <w:szCs w:val="24"/>
        </w:rPr>
      </w:pPr>
    </w:p>
    <w:p w14:paraId="4E9F4CA7" w14:textId="77777777" w:rsidR="003B75D4" w:rsidRDefault="003B75D4" w:rsidP="0015521C">
      <w:pPr>
        <w:spacing w:after="0"/>
        <w:rPr>
          <w:rFonts w:eastAsia="Times New Roman" w:cstheme="minorHAnsi"/>
          <w:color w:val="000000" w:themeColor="text1"/>
          <w:sz w:val="24"/>
          <w:szCs w:val="24"/>
        </w:rPr>
      </w:pPr>
    </w:p>
    <w:p w14:paraId="5A7C7061" w14:textId="77777777" w:rsidR="003B75D4" w:rsidRDefault="003B75D4" w:rsidP="0015521C">
      <w:pPr>
        <w:spacing w:after="0"/>
        <w:rPr>
          <w:rFonts w:eastAsia="Times New Roman" w:cstheme="minorHAnsi"/>
          <w:color w:val="000000" w:themeColor="text1"/>
          <w:sz w:val="24"/>
          <w:szCs w:val="24"/>
        </w:rPr>
      </w:pPr>
    </w:p>
    <w:p w14:paraId="26A782B4" w14:textId="77777777" w:rsidR="003B75D4" w:rsidRDefault="003B75D4" w:rsidP="0015521C">
      <w:pPr>
        <w:spacing w:after="0"/>
        <w:rPr>
          <w:rFonts w:eastAsia="Times New Roman" w:cstheme="minorHAnsi"/>
          <w:color w:val="000000" w:themeColor="text1"/>
          <w:sz w:val="24"/>
          <w:szCs w:val="24"/>
        </w:rPr>
      </w:pPr>
    </w:p>
    <w:p w14:paraId="58C2C055" w14:textId="0CD9B2AA" w:rsidR="00527892" w:rsidRDefault="00527892" w:rsidP="00527892">
      <w:pPr>
        <w:spacing w:after="0"/>
        <w:rPr>
          <w:rFonts w:eastAsia="Times New Roman"/>
          <w:color w:val="000000" w:themeColor="text1"/>
          <w:sz w:val="24"/>
          <w:szCs w:val="24"/>
        </w:rPr>
      </w:pPr>
    </w:p>
    <w:p w14:paraId="7B68BF98" w14:textId="77777777" w:rsidR="00527892" w:rsidRDefault="00527892" w:rsidP="00527892">
      <w:pPr>
        <w:spacing w:after="0"/>
        <w:rPr>
          <w:rFonts w:eastAsia="Times New Roman" w:cstheme="minorHAnsi"/>
          <w:color w:val="000000" w:themeColor="text1"/>
          <w:sz w:val="24"/>
          <w:szCs w:val="24"/>
        </w:rPr>
      </w:pPr>
    </w:p>
    <w:p w14:paraId="6F3D052C" w14:textId="77777777" w:rsidR="00680F62" w:rsidRDefault="00680F62" w:rsidP="000224F7">
      <w:pPr>
        <w:spacing w:after="0"/>
        <w:rPr>
          <w:rFonts w:eastAsia="Times New Roman" w:cstheme="minorHAnsi"/>
          <w:color w:val="000000" w:themeColor="text1"/>
          <w:sz w:val="24"/>
          <w:szCs w:val="24"/>
        </w:rPr>
      </w:pPr>
    </w:p>
    <w:p w14:paraId="14C80E2D" w14:textId="77777777" w:rsidR="00453AD3" w:rsidRDefault="00453AD3" w:rsidP="000224F7">
      <w:pPr>
        <w:spacing w:after="0"/>
        <w:rPr>
          <w:rFonts w:eastAsia="Times New Roman" w:cstheme="minorHAnsi"/>
          <w:color w:val="000000" w:themeColor="text1"/>
          <w:sz w:val="24"/>
          <w:szCs w:val="24"/>
        </w:rPr>
      </w:pPr>
    </w:p>
    <w:p w14:paraId="4B40063E" w14:textId="77777777" w:rsidR="00453AD3" w:rsidRDefault="00453AD3" w:rsidP="000224F7">
      <w:pPr>
        <w:spacing w:after="0"/>
        <w:rPr>
          <w:rFonts w:eastAsia="Times New Roman" w:cstheme="minorHAnsi"/>
          <w:color w:val="000000" w:themeColor="text1"/>
          <w:sz w:val="24"/>
          <w:szCs w:val="24"/>
        </w:rPr>
      </w:pPr>
    </w:p>
    <w:p w14:paraId="11F0CBC6" w14:textId="77777777" w:rsidR="00453AD3" w:rsidRDefault="00453AD3" w:rsidP="000224F7">
      <w:pPr>
        <w:spacing w:after="0"/>
        <w:rPr>
          <w:rFonts w:eastAsia="Times New Roman" w:cstheme="minorHAnsi"/>
          <w:color w:val="000000" w:themeColor="text1"/>
          <w:sz w:val="24"/>
          <w:szCs w:val="24"/>
        </w:rPr>
      </w:pPr>
    </w:p>
    <w:p w14:paraId="186620F8" w14:textId="77777777" w:rsidR="00453AD3" w:rsidRDefault="00453AD3" w:rsidP="000224F7">
      <w:pPr>
        <w:spacing w:after="0"/>
        <w:rPr>
          <w:rFonts w:eastAsia="Times New Roman" w:cstheme="minorHAnsi"/>
          <w:color w:val="000000" w:themeColor="text1"/>
          <w:sz w:val="24"/>
          <w:szCs w:val="24"/>
        </w:rPr>
      </w:pPr>
    </w:p>
    <w:p w14:paraId="0834631B" w14:textId="1FE75676" w:rsidR="00453AD3" w:rsidRDefault="009E18A8" w:rsidP="000224F7">
      <w:pPr>
        <w:spacing w:after="0"/>
        <w:rPr>
          <w:rFonts w:eastAsia="Times New Roman" w:cstheme="minorHAnsi"/>
          <w:color w:val="000000" w:themeColor="text1"/>
          <w:sz w:val="24"/>
          <w:szCs w:val="24"/>
        </w:rPr>
      </w:pPr>
      <w:r>
        <w:rPr>
          <w:rFonts w:eastAsia="Times New Roman" w:cstheme="minorHAnsi"/>
          <w:color w:val="000000" w:themeColor="text1"/>
          <w:sz w:val="24"/>
          <w:szCs w:val="24"/>
        </w:rPr>
        <w:lastRenderedPageBreak/>
        <w:t>ASD uncorrected for p</w:t>
      </w:r>
    </w:p>
    <w:p w14:paraId="67A3217C" w14:textId="6ED87BA2" w:rsidR="00453AD3" w:rsidRDefault="009E18A8" w:rsidP="000224F7">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drawing>
          <wp:inline distT="0" distB="0" distL="0" distR="0" wp14:anchorId="020BFA07" wp14:editId="72B636A5">
            <wp:extent cx="5731510" cy="3009900"/>
            <wp:effectExtent l="0" t="0" r="0" b="0"/>
            <wp:docPr id="397238853" name="Picture 4" descr="A graph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38853" name="Picture 4" descr="A graph with text overlay&#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inline>
        </w:drawing>
      </w:r>
    </w:p>
    <w:p w14:paraId="0DBBB100" w14:textId="77777777" w:rsidR="00453AD3" w:rsidRDefault="00453AD3" w:rsidP="000224F7">
      <w:pPr>
        <w:spacing w:after="0"/>
        <w:rPr>
          <w:rFonts w:eastAsia="Times New Roman" w:cstheme="minorHAnsi"/>
          <w:color w:val="000000" w:themeColor="text1"/>
          <w:sz w:val="24"/>
          <w:szCs w:val="24"/>
        </w:rPr>
      </w:pPr>
    </w:p>
    <w:p w14:paraId="3D897544" w14:textId="77777777" w:rsidR="00453AD3" w:rsidRDefault="00453AD3" w:rsidP="000224F7">
      <w:pPr>
        <w:spacing w:after="0"/>
        <w:rPr>
          <w:rFonts w:eastAsia="Times New Roman" w:cstheme="minorHAnsi"/>
          <w:color w:val="000000" w:themeColor="text1"/>
          <w:sz w:val="24"/>
          <w:szCs w:val="24"/>
        </w:rPr>
      </w:pPr>
    </w:p>
    <w:p w14:paraId="297A695A" w14:textId="4F3636AB" w:rsidR="009E18A8" w:rsidRDefault="009E18A8" w:rsidP="001E6709">
      <w:pPr>
        <w:rPr>
          <w:rFonts w:eastAsia="Times New Roman" w:cstheme="minorHAnsi"/>
          <w:sz w:val="24"/>
          <w:szCs w:val="24"/>
        </w:rPr>
      </w:pPr>
      <w:r>
        <w:rPr>
          <w:rFonts w:eastAsia="Times New Roman" w:cstheme="minorHAnsi"/>
          <w:color w:val="000000" w:themeColor="text1"/>
          <w:sz w:val="24"/>
          <w:szCs w:val="24"/>
        </w:rPr>
        <w:t xml:space="preserve">ASD corrected for </w:t>
      </w:r>
      <w:proofErr w:type="gramStart"/>
      <w:r>
        <w:rPr>
          <w:rFonts w:eastAsia="Times New Roman" w:cstheme="minorHAnsi"/>
          <w:color w:val="000000" w:themeColor="text1"/>
          <w:sz w:val="24"/>
          <w:szCs w:val="24"/>
        </w:rPr>
        <w:t>p</w:t>
      </w:r>
      <w:proofErr w:type="gramEnd"/>
    </w:p>
    <w:p w14:paraId="40C5F022" w14:textId="24E65695" w:rsidR="009E18A8" w:rsidRDefault="009E18A8" w:rsidP="001E6709">
      <w:pPr>
        <w:rPr>
          <w:rFonts w:eastAsia="Times New Roman" w:cstheme="minorHAnsi"/>
          <w:sz w:val="24"/>
          <w:szCs w:val="24"/>
        </w:rPr>
      </w:pPr>
      <w:r>
        <w:rPr>
          <w:rFonts w:eastAsia="Times New Roman" w:cstheme="minorHAnsi"/>
          <w:noProof/>
          <w:sz w:val="24"/>
          <w:szCs w:val="24"/>
        </w:rPr>
        <w:drawing>
          <wp:inline distT="0" distB="0" distL="0" distR="0" wp14:anchorId="33945B2F" wp14:editId="24B5EF9E">
            <wp:extent cx="5731510" cy="3009900"/>
            <wp:effectExtent l="0" t="0" r="0" b="0"/>
            <wp:docPr id="437043188" name="Picture 5"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43188" name="Picture 5" descr="A graph of a number of peopl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inline>
        </w:drawing>
      </w:r>
    </w:p>
    <w:p w14:paraId="46C612C5" w14:textId="666D6E23" w:rsidR="00DE1070" w:rsidRPr="00D04B3F" w:rsidRDefault="00DE1070" w:rsidP="00DE1070">
      <w:pPr>
        <w:keepNext/>
        <w:rPr>
          <w:rFonts w:eastAsia="Times New Roman" w:cstheme="minorHAnsi"/>
          <w:color w:val="000000" w:themeColor="text1"/>
          <w:sz w:val="12"/>
          <w:szCs w:val="12"/>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Pr>
          <w:rFonts w:eastAsia="Times New Roman" w:cstheme="minorHAnsi"/>
          <w:b/>
          <w:bCs/>
          <w:sz w:val="24"/>
          <w:szCs w:val="24"/>
        </w:rPr>
        <w:t>20</w:t>
      </w:r>
      <w:r w:rsidRPr="00D04B3F">
        <w:rPr>
          <w:rFonts w:eastAsia="Times New Roman" w:cstheme="minorHAnsi"/>
          <w:b/>
          <w:bCs/>
          <w:sz w:val="24"/>
          <w:szCs w:val="24"/>
        </w:rPr>
        <w:t xml:space="preserve">. The tissue type enrichment results on 53 specific tissue types by </w:t>
      </w:r>
      <w:proofErr w:type="spellStart"/>
      <w:r w:rsidRPr="00D04B3F">
        <w:rPr>
          <w:rFonts w:eastAsia="Times New Roman" w:cstheme="minorHAnsi"/>
          <w:b/>
          <w:bCs/>
          <w:sz w:val="24"/>
          <w:szCs w:val="24"/>
        </w:rPr>
        <w:t>GTEx</w:t>
      </w:r>
      <w:proofErr w:type="spellEnd"/>
      <w:r w:rsidRPr="00D04B3F">
        <w:rPr>
          <w:rFonts w:eastAsia="Times New Roman" w:cstheme="minorHAnsi"/>
          <w:b/>
          <w:bCs/>
          <w:sz w:val="24"/>
          <w:szCs w:val="24"/>
        </w:rPr>
        <w:t xml:space="preserve"> of A</w:t>
      </w:r>
      <w:r w:rsidR="00EA5EFE">
        <w:rPr>
          <w:rFonts w:eastAsia="Times New Roman" w:cstheme="minorHAnsi"/>
          <w:b/>
          <w:bCs/>
          <w:sz w:val="24"/>
          <w:szCs w:val="24"/>
        </w:rPr>
        <w:t>SD</w:t>
      </w:r>
      <w:r w:rsidRPr="00D04B3F">
        <w:rPr>
          <w:rFonts w:eastAsia="Times New Roman" w:cstheme="minorHAnsi"/>
          <w:b/>
          <w:bCs/>
          <w:sz w:val="24"/>
          <w:szCs w:val="24"/>
        </w:rPr>
        <w:t xml:space="preserve"> uncorrected and corrected for </w:t>
      </w:r>
      <w:proofErr w:type="gramStart"/>
      <w:r w:rsidRPr="00D04B3F">
        <w:rPr>
          <w:rFonts w:eastAsia="Times New Roman" w:cstheme="minorHAnsi"/>
          <w:b/>
          <w:bCs/>
          <w:sz w:val="24"/>
          <w:szCs w:val="24"/>
        </w:rPr>
        <w:t>p</w:t>
      </w:r>
      <w:proofErr w:type="gramEnd"/>
    </w:p>
    <w:p w14:paraId="37CAF0C0" w14:textId="77777777" w:rsidR="00DE1070" w:rsidRPr="00D04B3F" w:rsidRDefault="00DE1070" w:rsidP="00DE1070">
      <w:pPr>
        <w:rPr>
          <w:rFonts w:eastAsia="Times New Roman" w:cstheme="minorHAnsi"/>
          <w:sz w:val="24"/>
          <w:szCs w:val="24"/>
        </w:rPr>
      </w:pPr>
      <w:r w:rsidRPr="00D04B3F">
        <w:rPr>
          <w:rFonts w:eastAsia="Times New Roman" w:cstheme="minorHAnsi"/>
          <w:sz w:val="24"/>
          <w:szCs w:val="24"/>
        </w:rPr>
        <w:t>Results (-log10 (one-sided P-value)) from MAGMA gene-property analysis of relationships between tissue specific gene expression profiles (</w:t>
      </w:r>
      <w:proofErr w:type="spellStart"/>
      <w:r w:rsidRPr="00D04B3F">
        <w:rPr>
          <w:rFonts w:eastAsia="Times New Roman" w:cstheme="minorHAnsi"/>
          <w:sz w:val="24"/>
          <w:szCs w:val="24"/>
        </w:rPr>
        <w:t>GTEx</w:t>
      </w:r>
      <w:proofErr w:type="spellEnd"/>
      <w:r w:rsidRPr="00D04B3F">
        <w:rPr>
          <w:rFonts w:eastAsia="Times New Roman" w:cstheme="minorHAnsi"/>
          <w:sz w:val="24"/>
          <w:szCs w:val="24"/>
        </w:rPr>
        <w:t xml:space="preserve"> v.7) and ALCH associations before and after correcting for p. The test was performed for average gene-expression per. tissue type conditioning on the average expression across all categories. The full results are available in </w:t>
      </w:r>
      <w:r w:rsidRPr="00AA7F69">
        <w:rPr>
          <w:rFonts w:eastAsia="Times New Roman" w:cstheme="minorHAnsi"/>
          <w:sz w:val="24"/>
          <w:szCs w:val="24"/>
          <w:highlight w:val="yellow"/>
        </w:rPr>
        <w:t>Supplementary Tables 34-37</w:t>
      </w:r>
      <w:r w:rsidRPr="00D04B3F">
        <w:rPr>
          <w:rFonts w:eastAsia="Times New Roman" w:cstheme="minorHAnsi"/>
          <w:sz w:val="24"/>
          <w:szCs w:val="24"/>
        </w:rPr>
        <w:t>.</w:t>
      </w:r>
    </w:p>
    <w:p w14:paraId="559F21FF" w14:textId="1BFBA765" w:rsidR="009E18A8" w:rsidRDefault="00EA5EFE" w:rsidP="001E6709">
      <w:pPr>
        <w:rPr>
          <w:rFonts w:eastAsia="Times New Roman" w:cstheme="minorHAnsi"/>
          <w:sz w:val="24"/>
          <w:szCs w:val="24"/>
        </w:rPr>
      </w:pPr>
      <w:r>
        <w:rPr>
          <w:rFonts w:eastAsia="Times New Roman" w:cstheme="minorHAnsi"/>
          <w:noProof/>
          <w:sz w:val="24"/>
          <w:szCs w:val="24"/>
        </w:rPr>
        <w:lastRenderedPageBreak/>
        <w:drawing>
          <wp:inline distT="0" distB="0" distL="0" distR="0" wp14:anchorId="2051813F" wp14:editId="4196595A">
            <wp:extent cx="5731510" cy="3747135"/>
            <wp:effectExtent l="0" t="0" r="0" b="0"/>
            <wp:docPr id="170700568" name="Picture 6"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0568" name="Picture 6" descr="A comparison of a grap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747135"/>
                    </a:xfrm>
                    <a:prstGeom prst="rect">
                      <a:avLst/>
                    </a:prstGeom>
                  </pic:spPr>
                </pic:pic>
              </a:graphicData>
            </a:graphic>
          </wp:inline>
        </w:drawing>
      </w:r>
    </w:p>
    <w:p w14:paraId="7AD05C4E" w14:textId="06B91179" w:rsidR="00EA5EFE" w:rsidRPr="00D04B3F" w:rsidRDefault="00EA5EFE" w:rsidP="00EA5EFE">
      <w:pPr>
        <w:rPr>
          <w:rFonts w:eastAsia="Times New Roman" w:cstheme="minorHAnsi"/>
          <w:b/>
          <w:bCs/>
          <w:sz w:val="24"/>
          <w:szCs w:val="24"/>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Pr>
          <w:rFonts w:eastAsia="Times New Roman" w:cstheme="minorHAnsi"/>
          <w:b/>
          <w:bCs/>
          <w:sz w:val="24"/>
          <w:szCs w:val="24"/>
        </w:rPr>
        <w:t>21</w:t>
      </w:r>
      <w:r w:rsidRPr="00D04B3F">
        <w:rPr>
          <w:rFonts w:eastAsia="Times New Roman" w:cstheme="minorHAnsi"/>
          <w:b/>
          <w:bCs/>
          <w:sz w:val="24"/>
          <w:szCs w:val="24"/>
        </w:rPr>
        <w:t xml:space="preserve">. The brain sample enrichment results on 11 general brain developmental stages by </w:t>
      </w:r>
      <w:proofErr w:type="spellStart"/>
      <w:r w:rsidRPr="00D04B3F">
        <w:rPr>
          <w:rFonts w:eastAsia="Times New Roman" w:cstheme="minorHAnsi"/>
          <w:b/>
          <w:bCs/>
          <w:sz w:val="24"/>
          <w:szCs w:val="24"/>
        </w:rPr>
        <w:t>BrainSpain</w:t>
      </w:r>
      <w:proofErr w:type="spellEnd"/>
      <w:r w:rsidRPr="00D04B3F">
        <w:rPr>
          <w:rFonts w:eastAsia="Times New Roman" w:cstheme="minorHAnsi"/>
          <w:b/>
          <w:bCs/>
          <w:sz w:val="24"/>
          <w:szCs w:val="24"/>
        </w:rPr>
        <w:t xml:space="preserve"> of A</w:t>
      </w:r>
      <w:r>
        <w:rPr>
          <w:rFonts w:eastAsia="Times New Roman" w:cstheme="minorHAnsi"/>
          <w:b/>
          <w:bCs/>
          <w:sz w:val="24"/>
          <w:szCs w:val="24"/>
        </w:rPr>
        <w:t>SD</w:t>
      </w:r>
      <w:r w:rsidRPr="00D04B3F">
        <w:rPr>
          <w:rFonts w:eastAsia="Times New Roman" w:cstheme="minorHAnsi"/>
          <w:b/>
          <w:bCs/>
          <w:sz w:val="24"/>
          <w:szCs w:val="24"/>
        </w:rPr>
        <w:t xml:space="preserve"> uncorrected and corrected for </w:t>
      </w:r>
      <w:proofErr w:type="gramStart"/>
      <w:r w:rsidRPr="00D04B3F">
        <w:rPr>
          <w:rFonts w:eastAsia="Times New Roman" w:cstheme="minorHAnsi"/>
          <w:b/>
          <w:bCs/>
          <w:sz w:val="24"/>
          <w:szCs w:val="24"/>
        </w:rPr>
        <w:t>p</w:t>
      </w:r>
      <w:proofErr w:type="gramEnd"/>
      <w:r w:rsidRPr="00D04B3F">
        <w:rPr>
          <w:rFonts w:eastAsia="Times New Roman" w:cstheme="minorHAnsi"/>
          <w:b/>
          <w:bCs/>
          <w:sz w:val="24"/>
          <w:szCs w:val="24"/>
        </w:rPr>
        <w:t xml:space="preserve">  </w:t>
      </w:r>
    </w:p>
    <w:p w14:paraId="2672046A" w14:textId="6DDC127D" w:rsidR="00EA5EFE" w:rsidRPr="00115154" w:rsidRDefault="00EA5EFE" w:rsidP="00EA5EFE">
      <w:pPr>
        <w:keepNext/>
        <w:rPr>
          <w:rFonts w:cstheme="minorHAnsi"/>
          <w:sz w:val="24"/>
          <w:szCs w:val="24"/>
        </w:rPr>
        <w:sectPr w:rsidR="00EA5EFE" w:rsidRPr="00115154" w:rsidSect="00C92674">
          <w:headerReference w:type="default" r:id="rId44"/>
          <w:footerReference w:type="default" r:id="rId45"/>
          <w:pgSz w:w="11906" w:h="16838"/>
          <w:pgMar w:top="1440" w:right="1440" w:bottom="1440" w:left="1440" w:header="708" w:footer="708" w:gutter="0"/>
          <w:cols w:space="708"/>
          <w:docGrid w:linePitch="360"/>
        </w:sectPr>
      </w:pPr>
      <w:r w:rsidRPr="00D04B3F">
        <w:rPr>
          <w:rFonts w:cstheme="minorHAnsi"/>
          <w:sz w:val="24"/>
          <w:szCs w:val="24"/>
        </w:rPr>
        <w:t>Results (-log10 (one-sided P-value)) from MAGMA gene-property analysis of relationships between gene expression data of developmental brain samples (</w:t>
      </w:r>
      <w:proofErr w:type="spellStart"/>
      <w:r w:rsidRPr="00D04B3F">
        <w:rPr>
          <w:rFonts w:cstheme="minorHAnsi"/>
          <w:sz w:val="24"/>
          <w:szCs w:val="24"/>
        </w:rPr>
        <w:t>BrainSpan</w:t>
      </w:r>
      <w:proofErr w:type="spellEnd"/>
      <w:r w:rsidRPr="00D04B3F">
        <w:rPr>
          <w:rFonts w:cstheme="minorHAnsi"/>
          <w:sz w:val="24"/>
          <w:szCs w:val="24"/>
        </w:rPr>
        <w:t xml:space="preserve">) and ALCH associations before and after correcting for p. The test was performed for average gene-expression per. brain sample conditioning on the average expression across all developmental stages. Dotted line indicates significant results after Bonferroni correction. The full results are available in </w:t>
      </w:r>
      <w:r w:rsidRPr="00293525">
        <w:rPr>
          <w:rFonts w:cstheme="minorHAnsi"/>
          <w:sz w:val="24"/>
          <w:szCs w:val="24"/>
          <w:highlight w:val="yellow"/>
        </w:rPr>
        <w:t>Supplementary Tables 34-3</w:t>
      </w:r>
    </w:p>
    <w:p w14:paraId="0DE3C66F" w14:textId="77777777" w:rsidR="001E6709" w:rsidRPr="00CF3CE5" w:rsidRDefault="001E6709" w:rsidP="001E6709">
      <w:pPr>
        <w:rPr>
          <w:rFonts w:eastAsia="Times New Roman" w:cstheme="minorHAnsi"/>
          <w:sz w:val="24"/>
          <w:szCs w:val="24"/>
        </w:rPr>
      </w:pPr>
      <w:r w:rsidRPr="00D04B3F">
        <w:rPr>
          <w:rFonts w:eastAsia="Times New Roman" w:cstheme="minorHAnsi"/>
        </w:rPr>
        <w:lastRenderedPageBreak/>
        <w:t xml:space="preserve">ALCH uncorrected for p </w:t>
      </w:r>
    </w:p>
    <w:p w14:paraId="76403C9B" w14:textId="77777777" w:rsidR="001E6709" w:rsidRDefault="001E6709" w:rsidP="001E6709">
      <w:pPr>
        <w:spacing w:after="0"/>
        <w:rPr>
          <w:rFonts w:eastAsia="Times New Roman" w:cstheme="minorHAnsi"/>
          <w:color w:val="000000" w:themeColor="text1"/>
          <w:sz w:val="24"/>
          <w:szCs w:val="24"/>
        </w:rPr>
      </w:pPr>
    </w:p>
    <w:p w14:paraId="1961ED90" w14:textId="77777777" w:rsidR="001E6709" w:rsidRDefault="001E6709" w:rsidP="001E6709">
      <w:pPr>
        <w:spacing w:after="0"/>
        <w:rPr>
          <w:rFonts w:eastAsia="Times New Roman" w:cstheme="minorHAnsi"/>
          <w:color w:val="000000" w:themeColor="text1"/>
          <w:sz w:val="24"/>
          <w:szCs w:val="24"/>
        </w:rPr>
      </w:pPr>
      <w:r w:rsidRPr="00D04B3F">
        <w:rPr>
          <w:rFonts w:cstheme="minorHAnsi"/>
          <w:noProof/>
        </w:rPr>
        <w:drawing>
          <wp:inline distT="0" distB="0" distL="0" distR="0" wp14:anchorId="75F2BC09" wp14:editId="1519677C">
            <wp:extent cx="5731510" cy="2960370"/>
            <wp:effectExtent l="0" t="0" r="0" b="0"/>
            <wp:docPr id="694813109" name="Picture 694813109" descr="A graph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35550" name="Picture 1886235550" descr="A graph with text on it&#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960370"/>
                    </a:xfrm>
                    <a:prstGeom prst="rect">
                      <a:avLst/>
                    </a:prstGeom>
                  </pic:spPr>
                </pic:pic>
              </a:graphicData>
            </a:graphic>
          </wp:inline>
        </w:drawing>
      </w:r>
    </w:p>
    <w:p w14:paraId="5CE36C7A" w14:textId="77777777" w:rsidR="001E6709" w:rsidRDefault="001E6709" w:rsidP="001E6709">
      <w:pPr>
        <w:spacing w:after="0"/>
        <w:rPr>
          <w:rFonts w:eastAsia="Times New Roman" w:cstheme="minorHAnsi"/>
          <w:color w:val="000000" w:themeColor="text1"/>
          <w:sz w:val="24"/>
          <w:szCs w:val="24"/>
        </w:rPr>
      </w:pPr>
    </w:p>
    <w:p w14:paraId="1BC562E2" w14:textId="77777777" w:rsidR="001E6709" w:rsidRPr="00D04B3F" w:rsidRDefault="001E6709" w:rsidP="001E6709">
      <w:pPr>
        <w:keepNext/>
        <w:rPr>
          <w:rFonts w:cstheme="minorHAnsi"/>
        </w:rPr>
      </w:pPr>
      <w:r w:rsidRPr="00D04B3F">
        <w:rPr>
          <w:rFonts w:cstheme="minorHAnsi"/>
        </w:rPr>
        <w:t xml:space="preserve">ALCH corrected for </w:t>
      </w:r>
      <w:proofErr w:type="gramStart"/>
      <w:r w:rsidRPr="00D04B3F">
        <w:rPr>
          <w:rFonts w:cstheme="minorHAnsi"/>
        </w:rPr>
        <w:t>p</w:t>
      </w:r>
      <w:proofErr w:type="gramEnd"/>
    </w:p>
    <w:p w14:paraId="7E6F346A" w14:textId="77777777" w:rsidR="001E6709" w:rsidRDefault="001E6709" w:rsidP="001E6709">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drawing>
          <wp:inline distT="0" distB="0" distL="0" distR="0" wp14:anchorId="2617D741" wp14:editId="7BA9B273">
            <wp:extent cx="5731510" cy="2997835"/>
            <wp:effectExtent l="0" t="0" r="0" b="0"/>
            <wp:docPr id="2012596967" name="Picture 5"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74137" name="Picture 5" descr="A graph of a number of people&#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997835"/>
                    </a:xfrm>
                    <a:prstGeom prst="rect">
                      <a:avLst/>
                    </a:prstGeom>
                  </pic:spPr>
                </pic:pic>
              </a:graphicData>
            </a:graphic>
          </wp:inline>
        </w:drawing>
      </w:r>
    </w:p>
    <w:p w14:paraId="0B3ACF2E" w14:textId="77777777" w:rsidR="001E6709" w:rsidRDefault="001E6709" w:rsidP="001E6709">
      <w:pPr>
        <w:spacing w:after="0"/>
        <w:rPr>
          <w:rFonts w:eastAsia="Times New Roman" w:cstheme="minorHAnsi"/>
          <w:color w:val="000000" w:themeColor="text1"/>
          <w:sz w:val="24"/>
          <w:szCs w:val="24"/>
        </w:rPr>
      </w:pPr>
    </w:p>
    <w:p w14:paraId="6A2AD72C" w14:textId="72D0D87C" w:rsidR="001E6709" w:rsidRPr="00D04B3F" w:rsidRDefault="001E6709" w:rsidP="001E6709">
      <w:pPr>
        <w:keepNext/>
        <w:rPr>
          <w:rFonts w:eastAsia="Times New Roman" w:cstheme="minorHAnsi"/>
          <w:color w:val="000000" w:themeColor="text1"/>
          <w:sz w:val="12"/>
          <w:szCs w:val="12"/>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sidR="00E646D9">
        <w:rPr>
          <w:rFonts w:eastAsia="Times New Roman" w:cstheme="minorHAnsi"/>
          <w:b/>
          <w:bCs/>
          <w:sz w:val="24"/>
          <w:szCs w:val="24"/>
        </w:rPr>
        <w:t>22</w:t>
      </w:r>
      <w:r w:rsidRPr="00D04B3F">
        <w:rPr>
          <w:rFonts w:eastAsia="Times New Roman" w:cstheme="minorHAnsi"/>
          <w:b/>
          <w:bCs/>
          <w:sz w:val="24"/>
          <w:szCs w:val="24"/>
        </w:rPr>
        <w:t xml:space="preserve">. The tissue type enrichment results on 53 specific tissue types by </w:t>
      </w:r>
      <w:proofErr w:type="spellStart"/>
      <w:r w:rsidRPr="00D04B3F">
        <w:rPr>
          <w:rFonts w:eastAsia="Times New Roman" w:cstheme="minorHAnsi"/>
          <w:b/>
          <w:bCs/>
          <w:sz w:val="24"/>
          <w:szCs w:val="24"/>
        </w:rPr>
        <w:t>GTEx</w:t>
      </w:r>
      <w:proofErr w:type="spellEnd"/>
      <w:r w:rsidRPr="00D04B3F">
        <w:rPr>
          <w:rFonts w:eastAsia="Times New Roman" w:cstheme="minorHAnsi"/>
          <w:b/>
          <w:bCs/>
          <w:sz w:val="24"/>
          <w:szCs w:val="24"/>
        </w:rPr>
        <w:t xml:space="preserve"> of ALCH uncorrected and corrected for </w:t>
      </w:r>
      <w:proofErr w:type="gramStart"/>
      <w:r w:rsidRPr="00D04B3F">
        <w:rPr>
          <w:rFonts w:eastAsia="Times New Roman" w:cstheme="minorHAnsi"/>
          <w:b/>
          <w:bCs/>
          <w:sz w:val="24"/>
          <w:szCs w:val="24"/>
        </w:rPr>
        <w:t>p</w:t>
      </w:r>
      <w:proofErr w:type="gramEnd"/>
    </w:p>
    <w:p w14:paraId="088DAD6C" w14:textId="77777777" w:rsidR="001E6709" w:rsidRPr="00D04B3F" w:rsidRDefault="001E6709" w:rsidP="001E6709">
      <w:pPr>
        <w:rPr>
          <w:rFonts w:eastAsia="Times New Roman" w:cstheme="minorHAnsi"/>
          <w:sz w:val="24"/>
          <w:szCs w:val="24"/>
        </w:rPr>
      </w:pPr>
      <w:r w:rsidRPr="00D04B3F">
        <w:rPr>
          <w:rFonts w:eastAsia="Times New Roman" w:cstheme="minorHAnsi"/>
          <w:sz w:val="24"/>
          <w:szCs w:val="24"/>
        </w:rPr>
        <w:t>Results (-log10 (one-sided P-value)) from MAGMA gene-property analysis of relationships between tissue specific gene expression profiles (</w:t>
      </w:r>
      <w:proofErr w:type="spellStart"/>
      <w:r w:rsidRPr="00D04B3F">
        <w:rPr>
          <w:rFonts w:eastAsia="Times New Roman" w:cstheme="minorHAnsi"/>
          <w:sz w:val="24"/>
          <w:szCs w:val="24"/>
        </w:rPr>
        <w:t>GTEx</w:t>
      </w:r>
      <w:proofErr w:type="spellEnd"/>
      <w:r w:rsidRPr="00D04B3F">
        <w:rPr>
          <w:rFonts w:eastAsia="Times New Roman" w:cstheme="minorHAnsi"/>
          <w:sz w:val="24"/>
          <w:szCs w:val="24"/>
        </w:rPr>
        <w:t xml:space="preserve"> v.7) and ALCH associations before and after correcting for p. The test was performed for average gene-expression per. tissue type conditioning on the average expression across all categories. The full results are available in </w:t>
      </w:r>
      <w:r w:rsidRPr="00AA7F69">
        <w:rPr>
          <w:rFonts w:eastAsia="Times New Roman" w:cstheme="minorHAnsi"/>
          <w:sz w:val="24"/>
          <w:szCs w:val="24"/>
          <w:highlight w:val="yellow"/>
        </w:rPr>
        <w:t>Supplementary Tables 34-37</w:t>
      </w:r>
      <w:r w:rsidRPr="00D04B3F">
        <w:rPr>
          <w:rFonts w:eastAsia="Times New Roman" w:cstheme="minorHAnsi"/>
          <w:sz w:val="24"/>
          <w:szCs w:val="24"/>
        </w:rPr>
        <w:t>.</w:t>
      </w:r>
    </w:p>
    <w:p w14:paraId="3E42B411" w14:textId="77777777" w:rsidR="001E6709" w:rsidRDefault="001E6709" w:rsidP="001E6709">
      <w:pPr>
        <w:spacing w:after="0"/>
        <w:rPr>
          <w:rFonts w:eastAsia="Times New Roman" w:cstheme="minorHAnsi"/>
          <w:color w:val="000000" w:themeColor="text1"/>
          <w:sz w:val="24"/>
          <w:szCs w:val="24"/>
        </w:rPr>
      </w:pPr>
    </w:p>
    <w:p w14:paraId="2002D3FC" w14:textId="77777777" w:rsidR="001E6709" w:rsidRDefault="001E6709" w:rsidP="001E6709">
      <w:pPr>
        <w:spacing w:after="0"/>
        <w:rPr>
          <w:rFonts w:eastAsia="Times New Roman" w:cstheme="minorHAnsi"/>
          <w:color w:val="000000" w:themeColor="text1"/>
          <w:sz w:val="24"/>
          <w:szCs w:val="24"/>
        </w:rPr>
      </w:pPr>
      <w:r>
        <w:rPr>
          <w:rFonts w:eastAsia="Times New Roman" w:cstheme="minorHAnsi"/>
          <w:noProof/>
          <w:color w:val="000000" w:themeColor="text1"/>
          <w:sz w:val="24"/>
          <w:szCs w:val="24"/>
          <w14:ligatures w14:val="standardContextual"/>
        </w:rPr>
        <w:drawing>
          <wp:inline distT="0" distB="0" distL="0" distR="0" wp14:anchorId="382FDDD0" wp14:editId="1F5D4E1B">
            <wp:extent cx="5731510" cy="3791585"/>
            <wp:effectExtent l="0" t="0" r="0" b="5715"/>
            <wp:docPr id="1134605766" name="Picture 5"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6965" name="Picture 5" descr="A comparison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791585"/>
                    </a:xfrm>
                    <a:prstGeom prst="rect">
                      <a:avLst/>
                    </a:prstGeom>
                  </pic:spPr>
                </pic:pic>
              </a:graphicData>
            </a:graphic>
          </wp:inline>
        </w:drawing>
      </w:r>
    </w:p>
    <w:p w14:paraId="278B1BED" w14:textId="77777777" w:rsidR="001E6709" w:rsidRDefault="001E6709" w:rsidP="001E6709">
      <w:pPr>
        <w:spacing w:after="0"/>
        <w:rPr>
          <w:rFonts w:eastAsia="Times New Roman" w:cstheme="minorHAnsi"/>
          <w:color w:val="000000" w:themeColor="text1"/>
          <w:sz w:val="24"/>
          <w:szCs w:val="24"/>
        </w:rPr>
      </w:pPr>
    </w:p>
    <w:p w14:paraId="1EBB217A" w14:textId="224D4B84" w:rsidR="001E6709" w:rsidRPr="00D04B3F" w:rsidRDefault="001E6709" w:rsidP="001E6709">
      <w:pPr>
        <w:rPr>
          <w:rFonts w:eastAsia="Times New Roman" w:cstheme="minorHAnsi"/>
          <w:b/>
          <w:bCs/>
          <w:sz w:val="24"/>
          <w:szCs w:val="24"/>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Pr>
          <w:rFonts w:eastAsia="Times New Roman" w:cstheme="minorHAnsi"/>
          <w:b/>
          <w:bCs/>
          <w:sz w:val="24"/>
          <w:szCs w:val="24"/>
        </w:rPr>
        <w:t>2</w:t>
      </w:r>
      <w:r w:rsidR="00E646D9">
        <w:rPr>
          <w:rFonts w:eastAsia="Times New Roman" w:cstheme="minorHAnsi"/>
          <w:b/>
          <w:bCs/>
          <w:sz w:val="24"/>
          <w:szCs w:val="24"/>
        </w:rPr>
        <w:t>3</w:t>
      </w:r>
      <w:r w:rsidRPr="00D04B3F">
        <w:rPr>
          <w:rFonts w:eastAsia="Times New Roman" w:cstheme="minorHAnsi"/>
          <w:b/>
          <w:bCs/>
          <w:sz w:val="24"/>
          <w:szCs w:val="24"/>
        </w:rPr>
        <w:t xml:space="preserve">. The brain sample enrichment results on 11 general brain developmental stages by </w:t>
      </w:r>
      <w:proofErr w:type="spellStart"/>
      <w:r w:rsidRPr="00D04B3F">
        <w:rPr>
          <w:rFonts w:eastAsia="Times New Roman" w:cstheme="minorHAnsi"/>
          <w:b/>
          <w:bCs/>
          <w:sz w:val="24"/>
          <w:szCs w:val="24"/>
        </w:rPr>
        <w:t>BrainSpain</w:t>
      </w:r>
      <w:proofErr w:type="spellEnd"/>
      <w:r w:rsidRPr="00D04B3F">
        <w:rPr>
          <w:rFonts w:eastAsia="Times New Roman" w:cstheme="minorHAnsi"/>
          <w:b/>
          <w:bCs/>
          <w:sz w:val="24"/>
          <w:szCs w:val="24"/>
        </w:rPr>
        <w:t xml:space="preserve"> of ALCH uncorrected and corrected for </w:t>
      </w:r>
      <w:proofErr w:type="gramStart"/>
      <w:r w:rsidRPr="00D04B3F">
        <w:rPr>
          <w:rFonts w:eastAsia="Times New Roman" w:cstheme="minorHAnsi"/>
          <w:b/>
          <w:bCs/>
          <w:sz w:val="24"/>
          <w:szCs w:val="24"/>
        </w:rPr>
        <w:t>p</w:t>
      </w:r>
      <w:proofErr w:type="gramEnd"/>
      <w:r w:rsidRPr="00D04B3F">
        <w:rPr>
          <w:rFonts w:eastAsia="Times New Roman" w:cstheme="minorHAnsi"/>
          <w:b/>
          <w:bCs/>
          <w:sz w:val="24"/>
          <w:szCs w:val="24"/>
        </w:rPr>
        <w:t xml:space="preserve">  </w:t>
      </w:r>
    </w:p>
    <w:p w14:paraId="0BFFF8A6" w14:textId="0A56C1DA" w:rsidR="001E6709" w:rsidRPr="00115154" w:rsidRDefault="001E6709" w:rsidP="001E6709">
      <w:pPr>
        <w:keepNext/>
        <w:rPr>
          <w:rFonts w:cstheme="minorHAnsi"/>
          <w:sz w:val="24"/>
          <w:szCs w:val="24"/>
        </w:rPr>
        <w:sectPr w:rsidR="001E6709" w:rsidRPr="00115154" w:rsidSect="00C92674">
          <w:headerReference w:type="default" r:id="rId49"/>
          <w:footerReference w:type="default" r:id="rId50"/>
          <w:pgSz w:w="11906" w:h="16838"/>
          <w:pgMar w:top="1440" w:right="1440" w:bottom="1440" w:left="1440" w:header="708" w:footer="708" w:gutter="0"/>
          <w:cols w:space="708"/>
          <w:docGrid w:linePitch="360"/>
        </w:sectPr>
      </w:pPr>
      <w:r w:rsidRPr="00D04B3F">
        <w:rPr>
          <w:rFonts w:cstheme="minorHAnsi"/>
          <w:sz w:val="24"/>
          <w:szCs w:val="24"/>
        </w:rPr>
        <w:t>Results (-log10 (one-sided P-value)) from MAGMA gene-property analysis of relationships between gene expression data of developmental brain samples (</w:t>
      </w:r>
      <w:proofErr w:type="spellStart"/>
      <w:r w:rsidRPr="00D04B3F">
        <w:rPr>
          <w:rFonts w:cstheme="minorHAnsi"/>
          <w:sz w:val="24"/>
          <w:szCs w:val="24"/>
        </w:rPr>
        <w:t>BrainSpan</w:t>
      </w:r>
      <w:proofErr w:type="spellEnd"/>
      <w:r w:rsidRPr="00D04B3F">
        <w:rPr>
          <w:rFonts w:cstheme="minorHAnsi"/>
          <w:sz w:val="24"/>
          <w:szCs w:val="24"/>
        </w:rPr>
        <w:t xml:space="preserve">) and ALCH associations before and after correcting for p. The test was performed for average gene-expression per. brain sample conditioning on the average expression across all developmental stages. Dotted line indicates significant results after Bonferroni correction. The full results are available in </w:t>
      </w:r>
      <w:r w:rsidRPr="00293525">
        <w:rPr>
          <w:rFonts w:cstheme="minorHAnsi"/>
          <w:sz w:val="24"/>
          <w:szCs w:val="24"/>
          <w:highlight w:val="yellow"/>
        </w:rPr>
        <w:t>Supplementary Tables 34-37</w:t>
      </w:r>
    </w:p>
    <w:p w14:paraId="09733198" w14:textId="2870211E" w:rsidR="00E55DAC" w:rsidRDefault="00E55DAC" w:rsidP="00DC11C3">
      <w:pPr>
        <w:keepNext/>
        <w:rPr>
          <w:rFonts w:eastAsia="Times New Roman" w:cstheme="minorHAnsi"/>
          <w:color w:val="000000" w:themeColor="text1"/>
          <w:sz w:val="24"/>
          <w:szCs w:val="24"/>
        </w:rPr>
      </w:pPr>
      <w:proofErr w:type="gramStart"/>
      <w:r w:rsidRPr="00D04B3F">
        <w:rPr>
          <w:rFonts w:eastAsia="Times New Roman" w:cstheme="minorHAnsi"/>
          <w:sz w:val="24"/>
          <w:szCs w:val="24"/>
        </w:rPr>
        <w:lastRenderedPageBreak/>
        <w:t>AN uncorrected</w:t>
      </w:r>
      <w:proofErr w:type="gramEnd"/>
      <w:r w:rsidRPr="00D04B3F">
        <w:rPr>
          <w:rFonts w:eastAsia="Times New Roman" w:cstheme="minorHAnsi"/>
          <w:sz w:val="24"/>
          <w:szCs w:val="24"/>
        </w:rPr>
        <w:t xml:space="preserve"> for p</w:t>
      </w:r>
    </w:p>
    <w:p w14:paraId="302F72B4" w14:textId="77777777" w:rsidR="00E55DAC" w:rsidRDefault="00E55DAC" w:rsidP="000224F7">
      <w:pPr>
        <w:spacing w:after="0"/>
        <w:rPr>
          <w:rFonts w:eastAsia="Times New Roman" w:cstheme="minorHAnsi"/>
          <w:color w:val="000000" w:themeColor="text1"/>
          <w:sz w:val="24"/>
          <w:szCs w:val="24"/>
        </w:rPr>
      </w:pPr>
      <w:r w:rsidRPr="00D04B3F">
        <w:rPr>
          <w:rFonts w:eastAsia="Times New Roman" w:cstheme="minorHAnsi"/>
          <w:b/>
          <w:bCs/>
          <w:noProof/>
          <w:sz w:val="24"/>
          <w:szCs w:val="24"/>
        </w:rPr>
        <w:drawing>
          <wp:inline distT="0" distB="0" distL="0" distR="0" wp14:anchorId="3F389B2F" wp14:editId="23870C2D">
            <wp:extent cx="5731510" cy="3013710"/>
            <wp:effectExtent l="0" t="0" r="0" b="0"/>
            <wp:docPr id="697171132" name="Picture 697171132" descr="A graph with many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70061" name="Picture 924670061" descr="A graph with many different colored bars&#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33C1B0AF" w14:textId="77777777" w:rsidR="00631CAA" w:rsidRDefault="00631CAA" w:rsidP="000224F7">
      <w:pPr>
        <w:spacing w:after="0"/>
        <w:rPr>
          <w:rFonts w:eastAsia="Times New Roman" w:cstheme="minorHAnsi"/>
          <w:color w:val="000000" w:themeColor="text1"/>
          <w:sz w:val="24"/>
          <w:szCs w:val="24"/>
        </w:rPr>
      </w:pPr>
    </w:p>
    <w:p w14:paraId="36B986F8" w14:textId="77777777" w:rsidR="00631CAA" w:rsidRDefault="00631CAA" w:rsidP="000224F7">
      <w:pPr>
        <w:spacing w:after="0"/>
        <w:rPr>
          <w:rFonts w:eastAsia="Times New Roman" w:cstheme="minorHAnsi"/>
          <w:color w:val="000000" w:themeColor="text1"/>
          <w:sz w:val="24"/>
          <w:szCs w:val="24"/>
        </w:rPr>
      </w:pPr>
    </w:p>
    <w:p w14:paraId="067BA772" w14:textId="77777777" w:rsidR="00631CAA" w:rsidRPr="00D04B3F" w:rsidRDefault="00631CAA" w:rsidP="00631CAA">
      <w:pPr>
        <w:keepNext/>
        <w:rPr>
          <w:rFonts w:eastAsia="Times New Roman" w:cstheme="minorHAnsi"/>
          <w:sz w:val="24"/>
          <w:szCs w:val="24"/>
        </w:rPr>
      </w:pPr>
      <w:r w:rsidRPr="00D04B3F">
        <w:rPr>
          <w:rFonts w:eastAsia="Times New Roman" w:cstheme="minorHAnsi"/>
          <w:sz w:val="24"/>
          <w:szCs w:val="24"/>
        </w:rPr>
        <w:t>AN corrected for p</w:t>
      </w:r>
    </w:p>
    <w:p w14:paraId="56410755" w14:textId="70B3457A" w:rsidR="0017626D" w:rsidRDefault="0017626D" w:rsidP="000224F7">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drawing>
          <wp:inline distT="0" distB="0" distL="0" distR="0" wp14:anchorId="66F21795" wp14:editId="7216DB41">
            <wp:extent cx="5731510" cy="2985135"/>
            <wp:effectExtent l="0" t="0" r="0" b="0"/>
            <wp:docPr id="1501675537" name="Picture 4"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75537" name="Picture 4" descr="A graph with text on i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p w14:paraId="17C31D00" w14:textId="6842A511" w:rsidR="0017626D" w:rsidRPr="00D04B3F" w:rsidRDefault="0017626D" w:rsidP="0017626D">
      <w:pPr>
        <w:keepNext/>
        <w:rPr>
          <w:rFonts w:eastAsia="Times New Roman" w:cstheme="minorHAnsi"/>
          <w:b/>
          <w:bCs/>
          <w:sz w:val="24"/>
          <w:szCs w:val="24"/>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sidR="0060788B">
        <w:rPr>
          <w:rFonts w:eastAsia="Times New Roman" w:cstheme="minorHAnsi"/>
          <w:b/>
          <w:bCs/>
          <w:sz w:val="24"/>
          <w:szCs w:val="24"/>
        </w:rPr>
        <w:t>2</w:t>
      </w:r>
      <w:r w:rsidR="00176D20">
        <w:rPr>
          <w:rFonts w:eastAsia="Times New Roman" w:cstheme="minorHAnsi"/>
          <w:b/>
          <w:bCs/>
          <w:sz w:val="24"/>
          <w:szCs w:val="24"/>
        </w:rPr>
        <w:t>4</w:t>
      </w:r>
      <w:r w:rsidRPr="00D04B3F">
        <w:rPr>
          <w:rFonts w:eastAsia="Times New Roman" w:cstheme="minorHAnsi"/>
          <w:b/>
          <w:bCs/>
          <w:sz w:val="24"/>
          <w:szCs w:val="24"/>
        </w:rPr>
        <w:t xml:space="preserve">. The tissue type enrichment results on 53 specific tissue types by </w:t>
      </w:r>
      <w:proofErr w:type="spellStart"/>
      <w:r w:rsidRPr="00D04B3F">
        <w:rPr>
          <w:rFonts w:eastAsia="Times New Roman" w:cstheme="minorHAnsi"/>
          <w:b/>
          <w:bCs/>
          <w:sz w:val="24"/>
          <w:szCs w:val="24"/>
        </w:rPr>
        <w:t>GTEx</w:t>
      </w:r>
      <w:proofErr w:type="spellEnd"/>
      <w:r w:rsidRPr="00D04B3F">
        <w:rPr>
          <w:rFonts w:eastAsia="Times New Roman" w:cstheme="minorHAnsi"/>
          <w:b/>
          <w:bCs/>
          <w:sz w:val="24"/>
          <w:szCs w:val="24"/>
        </w:rPr>
        <w:t xml:space="preserve"> of AN uncorrected and corrected for </w:t>
      </w:r>
      <w:proofErr w:type="gramStart"/>
      <w:r w:rsidRPr="00D04B3F">
        <w:rPr>
          <w:rFonts w:eastAsia="Times New Roman" w:cstheme="minorHAnsi"/>
          <w:b/>
          <w:bCs/>
          <w:sz w:val="24"/>
          <w:szCs w:val="24"/>
        </w:rPr>
        <w:t>p</w:t>
      </w:r>
      <w:proofErr w:type="gramEnd"/>
    </w:p>
    <w:p w14:paraId="333C49AA" w14:textId="77777777" w:rsidR="0017626D" w:rsidRPr="00D04B3F" w:rsidRDefault="0017626D" w:rsidP="0017626D">
      <w:pPr>
        <w:rPr>
          <w:rFonts w:eastAsia="Times New Roman" w:cstheme="minorHAnsi"/>
          <w:sz w:val="24"/>
          <w:szCs w:val="24"/>
        </w:rPr>
      </w:pPr>
      <w:r w:rsidRPr="00D04B3F">
        <w:rPr>
          <w:rFonts w:eastAsia="Times New Roman" w:cstheme="minorHAnsi"/>
          <w:sz w:val="24"/>
          <w:szCs w:val="24"/>
        </w:rPr>
        <w:t>Results (-log10 (one-sided P-value)) from MAGMA gene-property analysis of relationships between tissue specific gene expression profiles (</w:t>
      </w:r>
      <w:proofErr w:type="spellStart"/>
      <w:r w:rsidRPr="00D04B3F">
        <w:rPr>
          <w:rFonts w:eastAsia="Times New Roman" w:cstheme="minorHAnsi"/>
          <w:sz w:val="24"/>
          <w:szCs w:val="24"/>
        </w:rPr>
        <w:t>GTEx</w:t>
      </w:r>
      <w:proofErr w:type="spellEnd"/>
      <w:r w:rsidRPr="00D04B3F">
        <w:rPr>
          <w:rFonts w:eastAsia="Times New Roman" w:cstheme="minorHAnsi"/>
          <w:sz w:val="24"/>
          <w:szCs w:val="24"/>
        </w:rPr>
        <w:t xml:space="preserve"> v.7) and AN associations before and after correcting for p. The test was performed for average gene-expression per. tissue type conditioning on the average expression across all categories. Dotted lines indicate significant results after Bonferroni correction. The full results are available in </w:t>
      </w:r>
      <w:r w:rsidRPr="0017626D">
        <w:rPr>
          <w:rFonts w:eastAsia="Times New Roman" w:cstheme="minorHAnsi"/>
          <w:sz w:val="24"/>
          <w:szCs w:val="24"/>
          <w:highlight w:val="yellow"/>
        </w:rPr>
        <w:t>Supplementary Tables 30-33.</w:t>
      </w:r>
    </w:p>
    <w:p w14:paraId="539A43F9" w14:textId="77777777" w:rsidR="0017626D" w:rsidRDefault="0017626D" w:rsidP="000224F7">
      <w:pPr>
        <w:spacing w:after="0"/>
        <w:rPr>
          <w:rFonts w:eastAsia="Times New Roman" w:cstheme="minorHAnsi"/>
          <w:color w:val="000000" w:themeColor="text1"/>
          <w:sz w:val="24"/>
          <w:szCs w:val="24"/>
        </w:rPr>
      </w:pPr>
    </w:p>
    <w:p w14:paraId="60764517" w14:textId="77777777" w:rsidR="008518F2" w:rsidRDefault="008518F2" w:rsidP="000224F7">
      <w:pPr>
        <w:spacing w:after="0"/>
        <w:rPr>
          <w:rFonts w:eastAsia="Times New Roman" w:cstheme="minorHAnsi"/>
          <w:color w:val="000000" w:themeColor="text1"/>
          <w:sz w:val="24"/>
          <w:szCs w:val="24"/>
        </w:rPr>
      </w:pPr>
    </w:p>
    <w:p w14:paraId="0B7887AC" w14:textId="77777777" w:rsidR="008518F2" w:rsidRDefault="008518F2" w:rsidP="000224F7">
      <w:pPr>
        <w:spacing w:after="0"/>
        <w:rPr>
          <w:rFonts w:eastAsia="Times New Roman" w:cstheme="minorHAnsi"/>
          <w:color w:val="000000" w:themeColor="text1"/>
          <w:sz w:val="24"/>
          <w:szCs w:val="24"/>
        </w:rPr>
      </w:pPr>
      <w:r>
        <w:rPr>
          <w:rFonts w:eastAsia="Times New Roman" w:cstheme="minorHAnsi"/>
          <w:noProof/>
          <w:color w:val="000000" w:themeColor="text1"/>
          <w:sz w:val="24"/>
          <w:szCs w:val="24"/>
          <w14:ligatures w14:val="standardContextual"/>
        </w:rPr>
        <w:drawing>
          <wp:inline distT="0" distB="0" distL="0" distR="0" wp14:anchorId="31DF5F4F" wp14:editId="178D791A">
            <wp:extent cx="5731510" cy="3738245"/>
            <wp:effectExtent l="0" t="0" r="0" b="0"/>
            <wp:docPr id="1480926616" name="Picture 4"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26616" name="Picture 4" descr="A comparison of a graph&#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738245"/>
                    </a:xfrm>
                    <a:prstGeom prst="rect">
                      <a:avLst/>
                    </a:prstGeom>
                  </pic:spPr>
                </pic:pic>
              </a:graphicData>
            </a:graphic>
          </wp:inline>
        </w:drawing>
      </w:r>
    </w:p>
    <w:p w14:paraId="64D8FE41" w14:textId="77777777" w:rsidR="008518F2" w:rsidRDefault="008518F2" w:rsidP="000224F7">
      <w:pPr>
        <w:spacing w:after="0"/>
        <w:rPr>
          <w:rFonts w:eastAsia="Times New Roman" w:cstheme="minorHAnsi"/>
          <w:color w:val="000000" w:themeColor="text1"/>
          <w:sz w:val="24"/>
          <w:szCs w:val="24"/>
        </w:rPr>
      </w:pPr>
    </w:p>
    <w:p w14:paraId="739EDDF9" w14:textId="684C33D1" w:rsidR="008518F2" w:rsidRPr="00D04B3F" w:rsidRDefault="008518F2" w:rsidP="008518F2">
      <w:pPr>
        <w:rPr>
          <w:rFonts w:eastAsia="Times New Roman" w:cstheme="minorHAnsi"/>
          <w:b/>
          <w:bCs/>
          <w:sz w:val="24"/>
          <w:szCs w:val="24"/>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sidR="0060788B">
        <w:rPr>
          <w:rFonts w:eastAsia="Times New Roman" w:cstheme="minorHAnsi"/>
          <w:b/>
          <w:bCs/>
          <w:sz w:val="24"/>
          <w:szCs w:val="24"/>
        </w:rPr>
        <w:t>2</w:t>
      </w:r>
      <w:r w:rsidR="00176D20">
        <w:rPr>
          <w:rFonts w:eastAsia="Times New Roman" w:cstheme="minorHAnsi"/>
          <w:b/>
          <w:bCs/>
          <w:sz w:val="24"/>
          <w:szCs w:val="24"/>
        </w:rPr>
        <w:t>5</w:t>
      </w:r>
      <w:r w:rsidRPr="00D04B3F">
        <w:rPr>
          <w:rFonts w:eastAsia="Times New Roman" w:cstheme="minorHAnsi"/>
          <w:b/>
          <w:bCs/>
          <w:sz w:val="24"/>
          <w:szCs w:val="24"/>
        </w:rPr>
        <w:t xml:space="preserve">. The brain sample enrichment results on 11 general brain developmental stages by </w:t>
      </w:r>
      <w:proofErr w:type="spellStart"/>
      <w:r w:rsidRPr="00D04B3F">
        <w:rPr>
          <w:rFonts w:eastAsia="Times New Roman" w:cstheme="minorHAnsi"/>
          <w:b/>
          <w:bCs/>
          <w:sz w:val="24"/>
          <w:szCs w:val="24"/>
        </w:rPr>
        <w:t>BrainSpain</w:t>
      </w:r>
      <w:proofErr w:type="spellEnd"/>
      <w:r w:rsidRPr="00D04B3F">
        <w:rPr>
          <w:rFonts w:eastAsia="Times New Roman" w:cstheme="minorHAnsi"/>
          <w:b/>
          <w:bCs/>
          <w:sz w:val="24"/>
          <w:szCs w:val="24"/>
        </w:rPr>
        <w:t xml:space="preserve"> of AN uncorrected and corrected for </w:t>
      </w:r>
      <w:proofErr w:type="gramStart"/>
      <w:r w:rsidRPr="00D04B3F">
        <w:rPr>
          <w:rFonts w:eastAsia="Times New Roman" w:cstheme="minorHAnsi"/>
          <w:b/>
          <w:bCs/>
          <w:sz w:val="24"/>
          <w:szCs w:val="24"/>
        </w:rPr>
        <w:t>p</w:t>
      </w:r>
      <w:proofErr w:type="gramEnd"/>
      <w:r w:rsidRPr="00D04B3F">
        <w:rPr>
          <w:rFonts w:eastAsia="Times New Roman" w:cstheme="minorHAnsi"/>
          <w:b/>
          <w:bCs/>
          <w:sz w:val="24"/>
          <w:szCs w:val="24"/>
        </w:rPr>
        <w:t xml:space="preserve">  </w:t>
      </w:r>
    </w:p>
    <w:p w14:paraId="2D44F1BD" w14:textId="77777777" w:rsidR="00CF3CE5" w:rsidRDefault="008518F2" w:rsidP="00CF3CE5">
      <w:pPr>
        <w:rPr>
          <w:rFonts w:eastAsia="Times New Roman" w:cstheme="minorHAnsi"/>
          <w:sz w:val="24"/>
          <w:szCs w:val="24"/>
        </w:rPr>
      </w:pPr>
      <w:r w:rsidRPr="00D04B3F">
        <w:rPr>
          <w:rFonts w:eastAsia="Times New Roman" w:cstheme="minorHAnsi"/>
          <w:sz w:val="24"/>
          <w:szCs w:val="24"/>
        </w:rPr>
        <w:t>Results (-log10 (one-sided P-value)) from MAGMA gene-property analysis of relationships between gene expression data of developmental brain samples (</w:t>
      </w:r>
      <w:proofErr w:type="spellStart"/>
      <w:r w:rsidRPr="00D04B3F">
        <w:rPr>
          <w:rFonts w:eastAsia="Times New Roman" w:cstheme="minorHAnsi"/>
          <w:sz w:val="24"/>
          <w:szCs w:val="24"/>
        </w:rPr>
        <w:t>BrainSpan</w:t>
      </w:r>
      <w:proofErr w:type="spellEnd"/>
      <w:r w:rsidRPr="00D04B3F">
        <w:rPr>
          <w:rFonts w:eastAsia="Times New Roman" w:cstheme="minorHAnsi"/>
          <w:sz w:val="24"/>
          <w:szCs w:val="24"/>
        </w:rPr>
        <w:t xml:space="preserve">) and AN associations before and after correcting for p. The test was performed for average gene-expression per. brain sample conditioning on the average expression across all developmental stages. The full results are available in </w:t>
      </w:r>
      <w:r w:rsidRPr="008518F2">
        <w:rPr>
          <w:rFonts w:eastAsia="Times New Roman" w:cstheme="minorHAnsi"/>
          <w:sz w:val="24"/>
          <w:szCs w:val="24"/>
          <w:highlight w:val="yellow"/>
        </w:rPr>
        <w:t>Supplementary Tables 30-33</w:t>
      </w:r>
      <w:r w:rsidRPr="00D04B3F">
        <w:rPr>
          <w:rFonts w:eastAsia="Times New Roman" w:cstheme="minorHAnsi"/>
          <w:sz w:val="24"/>
          <w:szCs w:val="24"/>
        </w:rPr>
        <w:t>.</w:t>
      </w:r>
    </w:p>
    <w:p w14:paraId="546383EA" w14:textId="77777777" w:rsidR="00CF3CE5" w:rsidRDefault="00CF3CE5" w:rsidP="00CF3CE5">
      <w:pPr>
        <w:rPr>
          <w:rFonts w:eastAsia="Times New Roman" w:cstheme="minorHAnsi"/>
          <w:sz w:val="24"/>
          <w:szCs w:val="24"/>
        </w:rPr>
      </w:pPr>
    </w:p>
    <w:p w14:paraId="108323FD" w14:textId="77777777" w:rsidR="00CF3CE5" w:rsidRDefault="00CF3CE5" w:rsidP="00CF3CE5">
      <w:pPr>
        <w:rPr>
          <w:rFonts w:eastAsia="Times New Roman" w:cstheme="minorHAnsi"/>
          <w:sz w:val="24"/>
          <w:szCs w:val="24"/>
        </w:rPr>
      </w:pPr>
    </w:p>
    <w:p w14:paraId="6529E52B" w14:textId="77777777" w:rsidR="00CF3CE5" w:rsidRDefault="00CF3CE5" w:rsidP="00CF3CE5">
      <w:pPr>
        <w:rPr>
          <w:rFonts w:eastAsia="Times New Roman" w:cstheme="minorHAnsi"/>
          <w:sz w:val="24"/>
          <w:szCs w:val="24"/>
        </w:rPr>
      </w:pPr>
    </w:p>
    <w:p w14:paraId="08C4E3AD" w14:textId="77777777" w:rsidR="00CF3CE5" w:rsidRDefault="00CF3CE5" w:rsidP="00CF3CE5">
      <w:pPr>
        <w:rPr>
          <w:rFonts w:eastAsia="Times New Roman" w:cstheme="minorHAnsi"/>
          <w:sz w:val="24"/>
          <w:szCs w:val="24"/>
        </w:rPr>
      </w:pPr>
    </w:p>
    <w:p w14:paraId="4F4DD9FA" w14:textId="77777777" w:rsidR="00CF3CE5" w:rsidRDefault="00CF3CE5" w:rsidP="00CF3CE5">
      <w:pPr>
        <w:rPr>
          <w:rFonts w:eastAsia="Times New Roman" w:cstheme="minorHAnsi"/>
          <w:sz w:val="24"/>
          <w:szCs w:val="24"/>
        </w:rPr>
      </w:pPr>
    </w:p>
    <w:p w14:paraId="1C396CAF" w14:textId="77777777" w:rsidR="00CF3CE5" w:rsidRDefault="00CF3CE5" w:rsidP="00CF3CE5">
      <w:pPr>
        <w:rPr>
          <w:rFonts w:eastAsia="Times New Roman" w:cstheme="minorHAnsi"/>
          <w:sz w:val="24"/>
          <w:szCs w:val="24"/>
        </w:rPr>
      </w:pPr>
    </w:p>
    <w:p w14:paraId="76851EEF" w14:textId="77777777" w:rsidR="003C3A83" w:rsidRDefault="003C3A83" w:rsidP="00CF3CE5">
      <w:pPr>
        <w:rPr>
          <w:rFonts w:eastAsia="Times New Roman" w:cstheme="minorHAnsi"/>
          <w:sz w:val="24"/>
          <w:szCs w:val="24"/>
        </w:rPr>
      </w:pPr>
    </w:p>
    <w:p w14:paraId="641C5CDA" w14:textId="1E48C4BD" w:rsidR="003C3A83" w:rsidRPr="00D04B3F" w:rsidRDefault="00E76191" w:rsidP="003C3A83">
      <w:pPr>
        <w:rPr>
          <w:rFonts w:eastAsia="Times New Roman" w:cstheme="minorHAnsi"/>
          <w:b/>
          <w:bCs/>
          <w:color w:val="000000" w:themeColor="text1"/>
          <w:sz w:val="24"/>
          <w:szCs w:val="24"/>
        </w:rPr>
      </w:pPr>
      <w:r>
        <w:rPr>
          <w:rFonts w:eastAsia="Times New Roman" w:cstheme="minorHAnsi"/>
          <w:b/>
          <w:bCs/>
          <w:noProof/>
          <w:color w:val="000000" w:themeColor="text1"/>
          <w:sz w:val="24"/>
          <w:szCs w:val="24"/>
        </w:rPr>
        <w:lastRenderedPageBreak/>
        <w:drawing>
          <wp:inline distT="0" distB="0" distL="0" distR="0" wp14:anchorId="36A1E1CF" wp14:editId="2283079A">
            <wp:extent cx="5731510" cy="3647440"/>
            <wp:effectExtent l="0" t="0" r="2540" b="0"/>
            <wp:docPr id="3628552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5275" name="Picture 1" descr="A screenshot of a graph&#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647440"/>
                    </a:xfrm>
                    <a:prstGeom prst="rect">
                      <a:avLst/>
                    </a:prstGeom>
                  </pic:spPr>
                </pic:pic>
              </a:graphicData>
            </a:graphic>
          </wp:inline>
        </w:drawing>
      </w:r>
    </w:p>
    <w:p w14:paraId="2F22FA2D" w14:textId="77777777" w:rsidR="003C3A83" w:rsidRPr="00D04B3F" w:rsidRDefault="003C3A83" w:rsidP="003C3A83">
      <w:pPr>
        <w:rPr>
          <w:rFonts w:eastAsia="Times New Roman" w:cstheme="minorHAnsi"/>
          <w:b/>
          <w:bCs/>
          <w:color w:val="000000" w:themeColor="text1"/>
          <w:sz w:val="24"/>
          <w:szCs w:val="24"/>
        </w:rPr>
      </w:pPr>
    </w:p>
    <w:p w14:paraId="6BE46829" w14:textId="62B640F9" w:rsidR="003C3A83" w:rsidRPr="00D04B3F" w:rsidRDefault="003C3A83" w:rsidP="003C3A83">
      <w:pPr>
        <w:rPr>
          <w:rFonts w:eastAsia="Times New Roman" w:cstheme="minorHAnsi"/>
          <w:sz w:val="24"/>
          <w:szCs w:val="24"/>
          <w:highlight w:val="green"/>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Figure 2</w:t>
      </w:r>
      <w:r w:rsidR="00C309A1">
        <w:rPr>
          <w:rFonts w:eastAsia="Times New Roman" w:cstheme="minorHAnsi"/>
          <w:b/>
          <w:bCs/>
          <w:sz w:val="24"/>
          <w:szCs w:val="24"/>
        </w:rPr>
        <w:t>6</w:t>
      </w:r>
      <w:r w:rsidRPr="00D04B3F">
        <w:rPr>
          <w:rFonts w:eastAsia="Times New Roman" w:cstheme="minorHAnsi"/>
          <w:b/>
          <w:bCs/>
          <w:sz w:val="24"/>
          <w:szCs w:val="24"/>
        </w:rPr>
        <w:t xml:space="preserve">. Genetic correlations between 11 major psychiatric disorders and anthropometric traits before and after </w:t>
      </w:r>
      <w:r>
        <w:rPr>
          <w:rFonts w:eastAsia="Times New Roman" w:cstheme="minorHAnsi"/>
          <w:b/>
          <w:bCs/>
          <w:sz w:val="24"/>
          <w:szCs w:val="24"/>
        </w:rPr>
        <w:t>accounting</w:t>
      </w:r>
      <w:r w:rsidRPr="00D04B3F">
        <w:rPr>
          <w:rFonts w:eastAsia="Times New Roman" w:cstheme="minorHAnsi"/>
          <w:b/>
          <w:bCs/>
          <w:sz w:val="24"/>
          <w:szCs w:val="24"/>
        </w:rPr>
        <w:t xml:space="preserve"> for p. </w:t>
      </w:r>
      <w:r w:rsidRPr="00D04B3F">
        <w:rPr>
          <w:rFonts w:eastAsia="Times New Roman" w:cstheme="minorHAnsi"/>
          <w:sz w:val="24"/>
          <w:szCs w:val="24"/>
        </w:rPr>
        <w:t>The dots represent genetic correlations estimated using LDSC regression. Correlations with psychiatric disorders uncorrected for p are in blue, with psychiatric disorders corrected for p in green. Error bars represent 95% confidence intervals. Red asterisks indicate a statistically significant (FDR-corrected </w:t>
      </w:r>
      <w:r w:rsidRPr="00D04B3F">
        <w:rPr>
          <w:rFonts w:eastAsia="Times New Roman" w:cstheme="minorHAnsi"/>
          <w:i/>
          <w:iCs/>
          <w:sz w:val="24"/>
          <w:szCs w:val="24"/>
        </w:rPr>
        <w:t>P</w:t>
      </w:r>
      <w:r w:rsidRPr="00D04B3F">
        <w:rPr>
          <w:rFonts w:eastAsia="Times New Roman" w:cstheme="minorHAnsi"/>
          <w:sz w:val="24"/>
          <w:szCs w:val="24"/>
        </w:rPr>
        <w:t> &lt; 0.05, two-tailed test) difference in the magnitude of the correlation with disorders uncorrected for p versus disorders corrected for p. Exact </w:t>
      </w:r>
      <w:r w:rsidRPr="00D04B3F">
        <w:rPr>
          <w:rFonts w:eastAsia="Times New Roman" w:cstheme="minorHAnsi"/>
          <w:i/>
          <w:iCs/>
          <w:sz w:val="24"/>
          <w:szCs w:val="24"/>
        </w:rPr>
        <w:t>P</w:t>
      </w:r>
      <w:r w:rsidRPr="00D04B3F">
        <w:rPr>
          <w:rFonts w:eastAsia="Times New Roman" w:cstheme="minorHAnsi"/>
          <w:sz w:val="24"/>
          <w:szCs w:val="24"/>
        </w:rPr>
        <w:t> values for all associations are reported in Supplementary Table 40.</w:t>
      </w:r>
    </w:p>
    <w:p w14:paraId="347CE89A" w14:textId="77777777" w:rsidR="003C3A83" w:rsidRPr="00D04B3F" w:rsidRDefault="003C3A83" w:rsidP="003C3A83">
      <w:pPr>
        <w:rPr>
          <w:rFonts w:eastAsia="Times New Roman" w:cstheme="minorHAnsi"/>
          <w:sz w:val="24"/>
          <w:szCs w:val="24"/>
          <w:highlight w:val="green"/>
        </w:rPr>
      </w:pPr>
    </w:p>
    <w:p w14:paraId="36F43197" w14:textId="77777777" w:rsidR="003C3A83" w:rsidRPr="00D04B3F" w:rsidRDefault="003C3A83" w:rsidP="003C3A83">
      <w:pPr>
        <w:rPr>
          <w:rFonts w:eastAsia="Times New Roman" w:cstheme="minorHAnsi"/>
          <w:color w:val="000000" w:themeColor="text1"/>
          <w:sz w:val="24"/>
          <w:szCs w:val="24"/>
        </w:rPr>
      </w:pPr>
    </w:p>
    <w:p w14:paraId="511F38EF" w14:textId="1C42379B" w:rsidR="003C3A83" w:rsidRPr="00D04B3F" w:rsidRDefault="00C96BF6" w:rsidP="003C3A83">
      <w:pPr>
        <w:rPr>
          <w:rFonts w:eastAsia="Times New Roman" w:cstheme="minorHAnsi"/>
          <w:b/>
          <w:bCs/>
          <w:color w:val="000000" w:themeColor="text1"/>
          <w:sz w:val="24"/>
          <w:szCs w:val="24"/>
        </w:rPr>
      </w:pPr>
      <w:r>
        <w:rPr>
          <w:rFonts w:eastAsia="Times New Roman" w:cstheme="minorHAnsi"/>
          <w:b/>
          <w:bCs/>
          <w:noProof/>
          <w:color w:val="000000" w:themeColor="text1"/>
          <w:sz w:val="24"/>
          <w:szCs w:val="24"/>
        </w:rPr>
        <w:lastRenderedPageBreak/>
        <w:drawing>
          <wp:inline distT="0" distB="0" distL="0" distR="0" wp14:anchorId="536EF239" wp14:editId="45E64A95">
            <wp:extent cx="5731510" cy="3968115"/>
            <wp:effectExtent l="0" t="0" r="2540" b="0"/>
            <wp:docPr id="129712357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23572" name="Picture 2" descr="A screenshot of a computer scree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968115"/>
                    </a:xfrm>
                    <a:prstGeom prst="rect">
                      <a:avLst/>
                    </a:prstGeom>
                  </pic:spPr>
                </pic:pic>
              </a:graphicData>
            </a:graphic>
          </wp:inline>
        </w:drawing>
      </w:r>
    </w:p>
    <w:p w14:paraId="19A86AF2" w14:textId="08863538" w:rsidR="000224F7" w:rsidRPr="00D04B3F" w:rsidRDefault="003C3A83" w:rsidP="000224F7">
      <w:pPr>
        <w:spacing w:after="0"/>
        <w:rPr>
          <w:rFonts w:eastAsia="Times New Roman" w:cstheme="minorHAnsi"/>
          <w:color w:val="000000" w:themeColor="text1"/>
          <w:sz w:val="24"/>
          <w:szCs w:val="24"/>
        </w:rPr>
        <w:sectPr w:rsidR="000224F7" w:rsidRPr="00D04B3F" w:rsidSect="00C92674">
          <w:headerReference w:type="default" r:id="rId56"/>
          <w:footerReference w:type="default" r:id="rId57"/>
          <w:pgSz w:w="11906" w:h="16838"/>
          <w:pgMar w:top="1440" w:right="1440" w:bottom="1440" w:left="1440" w:header="708" w:footer="708" w:gutter="0"/>
          <w:cols w:space="708"/>
          <w:docGrid w:linePitch="360"/>
        </w:sect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Figure 2</w:t>
      </w:r>
      <w:r w:rsidR="00C309A1">
        <w:rPr>
          <w:rFonts w:eastAsia="Times New Roman" w:cstheme="minorHAnsi"/>
          <w:b/>
          <w:bCs/>
          <w:sz w:val="24"/>
          <w:szCs w:val="24"/>
        </w:rPr>
        <w:t>7</w:t>
      </w:r>
      <w:r w:rsidRPr="00D04B3F">
        <w:rPr>
          <w:rFonts w:eastAsia="Times New Roman" w:cstheme="minorHAnsi"/>
          <w:b/>
          <w:bCs/>
          <w:sz w:val="24"/>
          <w:szCs w:val="24"/>
        </w:rPr>
        <w:t xml:space="preserve">. Genetic correlations between 11 major psychiatric disorders and socio-demographic traits before and after </w:t>
      </w:r>
      <w:proofErr w:type="spellStart"/>
      <w:r>
        <w:rPr>
          <w:rFonts w:eastAsia="Times New Roman" w:cstheme="minorHAnsi"/>
          <w:b/>
          <w:bCs/>
          <w:sz w:val="24"/>
          <w:szCs w:val="24"/>
        </w:rPr>
        <w:t>acounting</w:t>
      </w:r>
      <w:proofErr w:type="spellEnd"/>
      <w:r w:rsidRPr="00D04B3F">
        <w:rPr>
          <w:rFonts w:eastAsia="Times New Roman" w:cstheme="minorHAnsi"/>
          <w:b/>
          <w:bCs/>
          <w:sz w:val="24"/>
          <w:szCs w:val="24"/>
        </w:rPr>
        <w:t xml:space="preserve"> for p. </w:t>
      </w:r>
      <w:r w:rsidRPr="00D04B3F">
        <w:rPr>
          <w:rFonts w:eastAsia="Times New Roman" w:cstheme="minorHAnsi"/>
          <w:sz w:val="24"/>
          <w:szCs w:val="24"/>
        </w:rPr>
        <w:t>The dots represent genetic correlations estimated using LDSC regression. Correlations with psychiatric disorders uncorrected for p are in blue, with psychiatric disorders corrected for p in green. Error bars represent 95% confidence intervals. Red asterisks indicate statistically significant (FDR-corrected </w:t>
      </w:r>
      <w:r w:rsidRPr="00D04B3F">
        <w:rPr>
          <w:rFonts w:eastAsia="Times New Roman" w:cstheme="minorHAnsi"/>
          <w:i/>
          <w:iCs/>
          <w:sz w:val="24"/>
          <w:szCs w:val="24"/>
        </w:rPr>
        <w:t>P</w:t>
      </w:r>
      <w:r w:rsidRPr="00D04B3F">
        <w:rPr>
          <w:rFonts w:eastAsia="Times New Roman" w:cstheme="minorHAnsi"/>
          <w:sz w:val="24"/>
          <w:szCs w:val="24"/>
        </w:rPr>
        <w:t> &lt; 0.05, two-tailed test) differences in the magnitude of the correlation with disorders uncorrected for p versus disorders corrected for p. Exact </w:t>
      </w:r>
      <w:r w:rsidRPr="00D04B3F">
        <w:rPr>
          <w:rFonts w:eastAsia="Times New Roman" w:cstheme="minorHAnsi"/>
          <w:i/>
          <w:iCs/>
          <w:sz w:val="24"/>
          <w:szCs w:val="24"/>
        </w:rPr>
        <w:t>P</w:t>
      </w:r>
      <w:r w:rsidRPr="00D04B3F">
        <w:rPr>
          <w:rFonts w:eastAsia="Times New Roman" w:cstheme="minorHAnsi"/>
          <w:sz w:val="24"/>
          <w:szCs w:val="24"/>
        </w:rPr>
        <w:t> values for all associations are reported in Supplementary Table</w:t>
      </w:r>
      <w:r w:rsidR="00363FAF">
        <w:rPr>
          <w:rFonts w:cstheme="minorHAnsi" w:hint="eastAsia"/>
          <w:sz w:val="24"/>
          <w:szCs w:val="24"/>
        </w:rPr>
        <w:t>.</w:t>
      </w:r>
    </w:p>
    <w:p w14:paraId="4B003C33" w14:textId="16033713" w:rsidR="000224F7" w:rsidRPr="000767DD" w:rsidRDefault="000224F7" w:rsidP="00347655">
      <w:pPr>
        <w:spacing w:after="0"/>
        <w:rPr>
          <w:rFonts w:cstheme="minorHAnsi"/>
          <w:color w:val="000000" w:themeColor="text1"/>
          <w:sz w:val="24"/>
          <w:szCs w:val="24"/>
        </w:rPr>
        <w:sectPr w:rsidR="000224F7" w:rsidRPr="000767DD" w:rsidSect="00C92674">
          <w:headerReference w:type="default" r:id="rId58"/>
          <w:footerReference w:type="even" r:id="rId59"/>
          <w:footerReference w:type="default" r:id="rId60"/>
          <w:pgSz w:w="11906" w:h="16838"/>
          <w:pgMar w:top="1440" w:right="1440" w:bottom="1440" w:left="1440" w:header="708" w:footer="708" w:gutter="0"/>
          <w:cols w:space="708"/>
          <w:docGrid w:linePitch="360"/>
        </w:sectPr>
      </w:pPr>
    </w:p>
    <w:p w14:paraId="0D066FEB" w14:textId="51651916" w:rsidR="00347655" w:rsidRPr="000767DD" w:rsidRDefault="00347655" w:rsidP="7A4DBC2F">
      <w:pPr>
        <w:rPr>
          <w:rFonts w:cstheme="minorHAnsi"/>
          <w:sz w:val="24"/>
          <w:szCs w:val="24"/>
        </w:rPr>
      </w:pPr>
    </w:p>
    <w:sectPr w:rsidR="00347655" w:rsidRPr="000767DD">
      <w:headerReference w:type="default" r:id="rId61"/>
      <w:footerReference w:type="default" r:id="rId6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Engin Keser [Student-LMS]" w:date="2024-04-08T16:44:00Z" w:initials="EK">
    <w:p w14:paraId="1478653A" w14:textId="77777777" w:rsidR="00F542FA" w:rsidRDefault="00F542FA" w:rsidP="007F1D7B">
      <w:r>
        <w:rPr>
          <w:rStyle w:val="CommentReference"/>
        </w:rPr>
        <w:annotationRef/>
      </w:r>
      <w:r>
        <w:rPr>
          <w:color w:val="000000"/>
          <w:sz w:val="20"/>
          <w:szCs w:val="20"/>
        </w:rPr>
        <w:t>We added this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78653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81A6CC8" w16cex:dateUtc="2024-04-08T15: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78653A" w16cid:durableId="781A6C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8019C" w14:textId="77777777" w:rsidR="006C1310" w:rsidRDefault="006C1310">
      <w:pPr>
        <w:spacing w:after="0" w:line="240" w:lineRule="auto"/>
      </w:pPr>
      <w:r>
        <w:separator/>
      </w:r>
    </w:p>
  </w:endnote>
  <w:endnote w:type="continuationSeparator" w:id="0">
    <w:p w14:paraId="06A1F1F6" w14:textId="77777777" w:rsidR="006C1310" w:rsidRDefault="006C1310">
      <w:pPr>
        <w:spacing w:after="0" w:line="240" w:lineRule="auto"/>
      </w:pPr>
      <w:r>
        <w:continuationSeparator/>
      </w:r>
    </w:p>
  </w:endnote>
  <w:endnote w:type="continuationNotice" w:id="1">
    <w:p w14:paraId="688B1131" w14:textId="77777777" w:rsidR="006C1310" w:rsidRDefault="006C13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auto"/>
    <w:notTrueType/>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7925327"/>
      <w:docPartObj>
        <w:docPartGallery w:val="Page Numbers (Bottom of Page)"/>
        <w:docPartUnique/>
      </w:docPartObj>
    </w:sdtPr>
    <w:sdtContent>
      <w:p w14:paraId="308CC710" w14:textId="370D3668" w:rsidR="00222B37" w:rsidRDefault="00222B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9F97BC" w14:textId="77777777" w:rsidR="00222B37" w:rsidRDefault="00222B37" w:rsidP="00222B3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8927154"/>
      <w:docPartObj>
        <w:docPartGallery w:val="Page Numbers (Bottom of Page)"/>
        <w:docPartUnique/>
      </w:docPartObj>
    </w:sdtPr>
    <w:sdtEndPr>
      <w:rPr>
        <w:color w:val="7F7F7F" w:themeColor="background1" w:themeShade="7F"/>
        <w:spacing w:val="60"/>
      </w:rPr>
    </w:sdtEndPr>
    <w:sdtContent>
      <w:p w14:paraId="4111E013" w14:textId="39C51688" w:rsidR="00F871CA" w:rsidRDefault="00F871C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A12A5D4" w14:textId="5DF19B77" w:rsidR="5458D309" w:rsidRDefault="5458D309" w:rsidP="006702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6661972"/>
      <w:docPartObj>
        <w:docPartGallery w:val="Page Numbers (Bottom of Page)"/>
        <w:docPartUnique/>
      </w:docPartObj>
    </w:sdtPr>
    <w:sdtEndPr>
      <w:rPr>
        <w:color w:val="7F7F7F" w:themeColor="background1" w:themeShade="7F"/>
        <w:spacing w:val="60"/>
      </w:rPr>
    </w:sdtEndPr>
    <w:sdtContent>
      <w:p w14:paraId="1C6C1E28" w14:textId="77777777" w:rsidR="00EA5EFE" w:rsidRDefault="00EA5EF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ACDA93D" w14:textId="77777777" w:rsidR="00EA5EFE" w:rsidRDefault="00EA5EFE" w:rsidP="0067020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583184"/>
      <w:docPartObj>
        <w:docPartGallery w:val="Page Numbers (Bottom of Page)"/>
        <w:docPartUnique/>
      </w:docPartObj>
    </w:sdtPr>
    <w:sdtEndPr>
      <w:rPr>
        <w:color w:val="7F7F7F" w:themeColor="background1" w:themeShade="7F"/>
        <w:spacing w:val="60"/>
      </w:rPr>
    </w:sdtEndPr>
    <w:sdtContent>
      <w:p w14:paraId="70789311" w14:textId="77777777" w:rsidR="001E6709" w:rsidRDefault="001E670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CAED40F" w14:textId="77777777" w:rsidR="001E6709" w:rsidRDefault="001E6709" w:rsidP="0067020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3952635"/>
      <w:docPartObj>
        <w:docPartGallery w:val="Page Numbers (Bottom of Page)"/>
        <w:docPartUnique/>
      </w:docPartObj>
    </w:sdtPr>
    <w:sdtEndPr>
      <w:rPr>
        <w:color w:val="7F7F7F" w:themeColor="background1" w:themeShade="7F"/>
        <w:spacing w:val="60"/>
      </w:rPr>
    </w:sdtEndPr>
    <w:sdtContent>
      <w:p w14:paraId="47DCEECA" w14:textId="77777777" w:rsidR="000224F7" w:rsidRDefault="000224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1C197B3" w14:textId="77777777" w:rsidR="000224F7" w:rsidRDefault="000224F7" w:rsidP="0067020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49913630"/>
      <w:docPartObj>
        <w:docPartGallery w:val="Page Numbers (Bottom of Page)"/>
        <w:docPartUnique/>
      </w:docPartObj>
    </w:sdtPr>
    <w:sdtContent>
      <w:p w14:paraId="6D3A2FBB" w14:textId="77777777" w:rsidR="00347655" w:rsidRDefault="003476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4619E2" w14:textId="77777777" w:rsidR="00347655" w:rsidRDefault="00347655" w:rsidP="00222B37">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7548976"/>
      <w:docPartObj>
        <w:docPartGallery w:val="Page Numbers (Bottom of Page)"/>
        <w:docPartUnique/>
      </w:docPartObj>
    </w:sdtPr>
    <w:sdtEndPr>
      <w:rPr>
        <w:color w:val="7F7F7F" w:themeColor="background1" w:themeShade="7F"/>
        <w:spacing w:val="60"/>
      </w:rPr>
    </w:sdtEndPr>
    <w:sdtContent>
      <w:p w14:paraId="584D2335" w14:textId="77777777" w:rsidR="00347655" w:rsidRDefault="0034765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24C7D13" w14:textId="77777777" w:rsidR="00347655" w:rsidRDefault="00347655" w:rsidP="0067020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91873404"/>
      <w:docPartObj>
        <w:docPartGallery w:val="Page Numbers (Bottom of Page)"/>
        <w:docPartUnique/>
      </w:docPartObj>
    </w:sdtPr>
    <w:sdtContent>
      <w:p w14:paraId="222A758C" w14:textId="1070180C" w:rsidR="00222B37" w:rsidRDefault="00222B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sdtContent>
  </w:sdt>
  <w:sdt>
    <w:sdtPr>
      <w:id w:val="-302389542"/>
      <w:docPartObj>
        <w:docPartGallery w:val="Page Numbers (Bottom of Page)"/>
        <w:docPartUnique/>
      </w:docPartObj>
    </w:sdtPr>
    <w:sdtEndPr>
      <w:rPr>
        <w:color w:val="7F7F7F" w:themeColor="background1" w:themeShade="7F"/>
        <w:spacing w:val="60"/>
      </w:rPr>
    </w:sdtEndPr>
    <w:sdtContent>
      <w:p w14:paraId="19BD9E98" w14:textId="246F5D76" w:rsidR="000E7781" w:rsidRDefault="000E7781" w:rsidP="00222B37">
        <w:pPr>
          <w:pStyle w:val="Footer"/>
          <w:pBdr>
            <w:top w:val="single" w:sz="4" w:space="1" w:color="D9D9D9" w:themeColor="background1" w:themeShade="D9"/>
          </w:pBdr>
          <w:ind w:right="360"/>
          <w:jc w:val="right"/>
        </w:pPr>
        <w:r>
          <w:t xml:space="preserve"> </w:t>
        </w:r>
      </w:p>
    </w:sdtContent>
  </w:sdt>
  <w:p w14:paraId="44D57A55" w14:textId="506C83D2" w:rsidR="5458D309" w:rsidRDefault="5458D309" w:rsidP="006702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C881D" w14:textId="77777777" w:rsidR="006C1310" w:rsidRDefault="006C1310">
      <w:pPr>
        <w:spacing w:after="0" w:line="240" w:lineRule="auto"/>
      </w:pPr>
      <w:r>
        <w:separator/>
      </w:r>
    </w:p>
  </w:footnote>
  <w:footnote w:type="continuationSeparator" w:id="0">
    <w:p w14:paraId="60FA5334" w14:textId="77777777" w:rsidR="006C1310" w:rsidRDefault="006C1310">
      <w:pPr>
        <w:spacing w:after="0" w:line="240" w:lineRule="auto"/>
      </w:pPr>
      <w:r>
        <w:continuationSeparator/>
      </w:r>
    </w:p>
  </w:footnote>
  <w:footnote w:type="continuationNotice" w:id="1">
    <w:p w14:paraId="64C99FF9" w14:textId="77777777" w:rsidR="006C1310" w:rsidRDefault="006C131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5458D309" w14:paraId="32FB1999" w14:textId="77777777" w:rsidTr="0067020D">
      <w:trPr>
        <w:trHeight w:val="300"/>
      </w:trPr>
      <w:tc>
        <w:tcPr>
          <w:tcW w:w="3005" w:type="dxa"/>
        </w:tcPr>
        <w:p w14:paraId="2CCC0CDC" w14:textId="678EF803" w:rsidR="5458D309" w:rsidRDefault="5458D309" w:rsidP="0067020D">
          <w:pPr>
            <w:pStyle w:val="Header"/>
            <w:ind w:left="-115"/>
          </w:pPr>
        </w:p>
      </w:tc>
      <w:tc>
        <w:tcPr>
          <w:tcW w:w="3005" w:type="dxa"/>
        </w:tcPr>
        <w:p w14:paraId="63B9E46D" w14:textId="039B552B" w:rsidR="5458D309" w:rsidRDefault="5458D309" w:rsidP="0067020D">
          <w:pPr>
            <w:pStyle w:val="Header"/>
            <w:jc w:val="center"/>
          </w:pPr>
        </w:p>
      </w:tc>
      <w:tc>
        <w:tcPr>
          <w:tcW w:w="3005" w:type="dxa"/>
        </w:tcPr>
        <w:p w14:paraId="7748A706" w14:textId="60DF3616" w:rsidR="5458D309" w:rsidRDefault="5458D309" w:rsidP="0067020D">
          <w:pPr>
            <w:pStyle w:val="Header"/>
            <w:ind w:right="-115"/>
            <w:jc w:val="right"/>
          </w:pPr>
        </w:p>
      </w:tc>
    </w:tr>
  </w:tbl>
  <w:p w14:paraId="50CA852D" w14:textId="6CCBA3FA" w:rsidR="5458D309" w:rsidRDefault="5458D309" w:rsidP="006702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EA5EFE" w14:paraId="7CF2714C" w14:textId="77777777" w:rsidTr="0067020D">
      <w:trPr>
        <w:trHeight w:val="300"/>
      </w:trPr>
      <w:tc>
        <w:tcPr>
          <w:tcW w:w="3005" w:type="dxa"/>
        </w:tcPr>
        <w:p w14:paraId="66F9A01E" w14:textId="77777777" w:rsidR="00EA5EFE" w:rsidRDefault="00EA5EFE" w:rsidP="0067020D">
          <w:pPr>
            <w:pStyle w:val="Header"/>
            <w:ind w:left="-115"/>
          </w:pPr>
        </w:p>
      </w:tc>
      <w:tc>
        <w:tcPr>
          <w:tcW w:w="3005" w:type="dxa"/>
        </w:tcPr>
        <w:p w14:paraId="11809630" w14:textId="77777777" w:rsidR="00EA5EFE" w:rsidRDefault="00EA5EFE" w:rsidP="0067020D">
          <w:pPr>
            <w:pStyle w:val="Header"/>
            <w:jc w:val="center"/>
          </w:pPr>
        </w:p>
      </w:tc>
      <w:tc>
        <w:tcPr>
          <w:tcW w:w="3005" w:type="dxa"/>
        </w:tcPr>
        <w:p w14:paraId="0D0E6983" w14:textId="77777777" w:rsidR="00EA5EFE" w:rsidRDefault="00EA5EFE" w:rsidP="0067020D">
          <w:pPr>
            <w:pStyle w:val="Header"/>
            <w:ind w:right="-115"/>
            <w:jc w:val="right"/>
          </w:pPr>
        </w:p>
      </w:tc>
    </w:tr>
  </w:tbl>
  <w:p w14:paraId="7BF15EFA" w14:textId="77777777" w:rsidR="00EA5EFE" w:rsidRDefault="00EA5EFE" w:rsidP="0067020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1E6709" w14:paraId="6ED35FAF" w14:textId="77777777" w:rsidTr="0067020D">
      <w:trPr>
        <w:trHeight w:val="300"/>
      </w:trPr>
      <w:tc>
        <w:tcPr>
          <w:tcW w:w="3005" w:type="dxa"/>
        </w:tcPr>
        <w:p w14:paraId="3DF3FACD" w14:textId="77777777" w:rsidR="001E6709" w:rsidRDefault="001E6709" w:rsidP="0067020D">
          <w:pPr>
            <w:pStyle w:val="Header"/>
            <w:ind w:left="-115"/>
          </w:pPr>
        </w:p>
      </w:tc>
      <w:tc>
        <w:tcPr>
          <w:tcW w:w="3005" w:type="dxa"/>
        </w:tcPr>
        <w:p w14:paraId="53E96450" w14:textId="77777777" w:rsidR="001E6709" w:rsidRDefault="001E6709" w:rsidP="0067020D">
          <w:pPr>
            <w:pStyle w:val="Header"/>
            <w:jc w:val="center"/>
          </w:pPr>
        </w:p>
      </w:tc>
      <w:tc>
        <w:tcPr>
          <w:tcW w:w="3005" w:type="dxa"/>
        </w:tcPr>
        <w:p w14:paraId="3BBA22BC" w14:textId="77777777" w:rsidR="001E6709" w:rsidRDefault="001E6709" w:rsidP="0067020D">
          <w:pPr>
            <w:pStyle w:val="Header"/>
            <w:ind w:right="-115"/>
            <w:jc w:val="right"/>
          </w:pPr>
        </w:p>
      </w:tc>
    </w:tr>
  </w:tbl>
  <w:p w14:paraId="3E0AB12A" w14:textId="77777777" w:rsidR="001E6709" w:rsidRDefault="001E6709" w:rsidP="006702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224F7" w14:paraId="04A5A0E3" w14:textId="77777777" w:rsidTr="0067020D">
      <w:trPr>
        <w:trHeight w:val="300"/>
      </w:trPr>
      <w:tc>
        <w:tcPr>
          <w:tcW w:w="3005" w:type="dxa"/>
        </w:tcPr>
        <w:p w14:paraId="54565CBB" w14:textId="77777777" w:rsidR="000224F7" w:rsidRDefault="000224F7" w:rsidP="0067020D">
          <w:pPr>
            <w:pStyle w:val="Header"/>
            <w:ind w:left="-115"/>
          </w:pPr>
        </w:p>
      </w:tc>
      <w:tc>
        <w:tcPr>
          <w:tcW w:w="3005" w:type="dxa"/>
        </w:tcPr>
        <w:p w14:paraId="10305032" w14:textId="77777777" w:rsidR="000224F7" w:rsidRDefault="000224F7" w:rsidP="0067020D">
          <w:pPr>
            <w:pStyle w:val="Header"/>
            <w:jc w:val="center"/>
          </w:pPr>
        </w:p>
      </w:tc>
      <w:tc>
        <w:tcPr>
          <w:tcW w:w="3005" w:type="dxa"/>
        </w:tcPr>
        <w:p w14:paraId="288154F9" w14:textId="77777777" w:rsidR="000224F7" w:rsidRDefault="000224F7" w:rsidP="0067020D">
          <w:pPr>
            <w:pStyle w:val="Header"/>
            <w:ind w:right="-115"/>
            <w:jc w:val="right"/>
          </w:pPr>
        </w:p>
      </w:tc>
    </w:tr>
  </w:tbl>
  <w:p w14:paraId="6119E26E" w14:textId="77777777" w:rsidR="000224F7" w:rsidRDefault="000224F7" w:rsidP="0067020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347655" w14:paraId="7B18F654" w14:textId="77777777" w:rsidTr="0067020D">
      <w:trPr>
        <w:trHeight w:val="300"/>
      </w:trPr>
      <w:tc>
        <w:tcPr>
          <w:tcW w:w="3005" w:type="dxa"/>
        </w:tcPr>
        <w:p w14:paraId="5FC91731" w14:textId="77777777" w:rsidR="00347655" w:rsidRDefault="00347655" w:rsidP="0067020D">
          <w:pPr>
            <w:pStyle w:val="Header"/>
            <w:ind w:left="-115"/>
          </w:pPr>
        </w:p>
      </w:tc>
      <w:tc>
        <w:tcPr>
          <w:tcW w:w="3005" w:type="dxa"/>
        </w:tcPr>
        <w:p w14:paraId="408B9721" w14:textId="77777777" w:rsidR="00347655" w:rsidRDefault="00347655" w:rsidP="0067020D">
          <w:pPr>
            <w:pStyle w:val="Header"/>
            <w:jc w:val="center"/>
          </w:pPr>
        </w:p>
      </w:tc>
      <w:tc>
        <w:tcPr>
          <w:tcW w:w="3005" w:type="dxa"/>
        </w:tcPr>
        <w:p w14:paraId="4631AF25" w14:textId="77777777" w:rsidR="00347655" w:rsidRDefault="00347655" w:rsidP="0067020D">
          <w:pPr>
            <w:pStyle w:val="Header"/>
            <w:ind w:right="-115"/>
            <w:jc w:val="right"/>
          </w:pPr>
        </w:p>
      </w:tc>
    </w:tr>
  </w:tbl>
  <w:p w14:paraId="07AEF732" w14:textId="77777777" w:rsidR="00347655" w:rsidRDefault="00347655" w:rsidP="0067020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5458D309" w14:paraId="17AD69B3" w14:textId="77777777" w:rsidTr="0067020D">
      <w:trPr>
        <w:trHeight w:val="300"/>
      </w:trPr>
      <w:tc>
        <w:tcPr>
          <w:tcW w:w="3005" w:type="dxa"/>
        </w:tcPr>
        <w:p w14:paraId="14B3B3C5" w14:textId="3CE3E239" w:rsidR="5458D309" w:rsidRDefault="5458D309" w:rsidP="0067020D">
          <w:pPr>
            <w:pStyle w:val="Header"/>
            <w:ind w:left="-115"/>
          </w:pPr>
        </w:p>
      </w:tc>
      <w:tc>
        <w:tcPr>
          <w:tcW w:w="3005" w:type="dxa"/>
        </w:tcPr>
        <w:p w14:paraId="5F36DA3D" w14:textId="2C1BBAE8" w:rsidR="5458D309" w:rsidRDefault="5458D309" w:rsidP="0067020D">
          <w:pPr>
            <w:pStyle w:val="Header"/>
            <w:jc w:val="center"/>
          </w:pPr>
        </w:p>
      </w:tc>
      <w:tc>
        <w:tcPr>
          <w:tcW w:w="3005" w:type="dxa"/>
        </w:tcPr>
        <w:p w14:paraId="0A3C453A" w14:textId="3139E448" w:rsidR="5458D309" w:rsidRDefault="5458D309" w:rsidP="0067020D">
          <w:pPr>
            <w:pStyle w:val="Header"/>
            <w:ind w:right="-115"/>
            <w:jc w:val="right"/>
          </w:pPr>
        </w:p>
      </w:tc>
    </w:tr>
  </w:tbl>
  <w:p w14:paraId="252747A1" w14:textId="31C613CA" w:rsidR="5458D309" w:rsidRDefault="5458D309" w:rsidP="0067020D">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61714"/>
    <w:multiLevelType w:val="hybridMultilevel"/>
    <w:tmpl w:val="17D47922"/>
    <w:lvl w:ilvl="0" w:tplc="03788254">
      <w:numFmt w:val="bullet"/>
      <w:lvlText w:val="-"/>
      <w:lvlJc w:val="left"/>
      <w:pPr>
        <w:ind w:left="108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7E6B01"/>
    <w:multiLevelType w:val="hybridMultilevel"/>
    <w:tmpl w:val="6E229A1E"/>
    <w:lvl w:ilvl="0" w:tplc="03788254">
      <w:numFmt w:val="bullet"/>
      <w:lvlText w:val="-"/>
      <w:lvlJc w:val="left"/>
      <w:pPr>
        <w:ind w:left="1080" w:hanging="360"/>
      </w:pPr>
      <w:rPr>
        <w:rFonts w:ascii="Calibri" w:eastAsiaTheme="minorEastAsia"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5B56453E"/>
    <w:multiLevelType w:val="hybridMultilevel"/>
    <w:tmpl w:val="1AF0B8A4"/>
    <w:lvl w:ilvl="0" w:tplc="72CA3C8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06830756">
    <w:abstractNumId w:val="2"/>
  </w:num>
  <w:num w:numId="2" w16cid:durableId="794327504">
    <w:abstractNumId w:val="1"/>
  </w:num>
  <w:num w:numId="3" w16cid:durableId="191084841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ngin Keser [Student-LMS]">
    <w15:presenceInfo w15:providerId="AD" w15:userId="S::ek15abp@herts.ac.uk::ea4c6cba-3a15-4479-94ef-4198de57a0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rI0MbYwNbE0NjEyNTdS0lEKTi0uzszPAykwMqoFALqvnYAtAAAA"/>
    <w:docVar w:name="EN.InstantFormat" w:val="&lt;ENInstantFormat&gt;&lt;Enabled&gt;1&lt;/Enabled&gt;&lt;ScanUnformatted&gt;1&lt;/ScanUnformatted&gt;&lt;ScanChanges&gt;1&lt;/ScanChanges&gt;&lt;Suspended&gt;0&lt;/Suspended&gt;&lt;/ENInstantFormat&gt;"/>
    <w:docVar w:name="EN.Layout" w:val="&lt;ENLayout&gt;&lt;Style&gt;Molecular Psychiatry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2pvt2p5d20vtyeee9avpeacdateftts59p9&quot;&gt;PhD project&lt;record-ids&gt;&lt;item&gt;391&lt;/item&gt;&lt;item&gt;404&lt;/item&gt;&lt;item&gt;448&lt;/item&gt;&lt;item&gt;494&lt;/item&gt;&lt;item&gt;495&lt;/item&gt;&lt;item&gt;497&lt;/item&gt;&lt;item&gt;498&lt;/item&gt;&lt;item&gt;517&lt;/item&gt;&lt;item&gt;525&lt;/item&gt;&lt;item&gt;527&lt;/item&gt;&lt;item&gt;529&lt;/item&gt;&lt;/record-ids&gt;&lt;/item&gt;&lt;/Libraries&gt;"/>
  </w:docVars>
  <w:rsids>
    <w:rsidRoot w:val="001F1CA3"/>
    <w:rsid w:val="0000087E"/>
    <w:rsid w:val="0000154C"/>
    <w:rsid w:val="0000179C"/>
    <w:rsid w:val="00001C5C"/>
    <w:rsid w:val="00001C93"/>
    <w:rsid w:val="00002B34"/>
    <w:rsid w:val="00002C9D"/>
    <w:rsid w:val="000046CF"/>
    <w:rsid w:val="0000514F"/>
    <w:rsid w:val="00005CC1"/>
    <w:rsid w:val="00005E5B"/>
    <w:rsid w:val="00005F39"/>
    <w:rsid w:val="00005F65"/>
    <w:rsid w:val="00005F7C"/>
    <w:rsid w:val="000078CF"/>
    <w:rsid w:val="00011380"/>
    <w:rsid w:val="00011786"/>
    <w:rsid w:val="00011956"/>
    <w:rsid w:val="00014ACB"/>
    <w:rsid w:val="00014CEB"/>
    <w:rsid w:val="00015273"/>
    <w:rsid w:val="00016972"/>
    <w:rsid w:val="0001787A"/>
    <w:rsid w:val="00017DF4"/>
    <w:rsid w:val="000201ED"/>
    <w:rsid w:val="0002020E"/>
    <w:rsid w:val="00021061"/>
    <w:rsid w:val="00021FFF"/>
    <w:rsid w:val="00022159"/>
    <w:rsid w:val="000224F7"/>
    <w:rsid w:val="00022A40"/>
    <w:rsid w:val="00023DA7"/>
    <w:rsid w:val="00024037"/>
    <w:rsid w:val="00024857"/>
    <w:rsid w:val="00024DA0"/>
    <w:rsid w:val="00025F16"/>
    <w:rsid w:val="0002635B"/>
    <w:rsid w:val="000263AB"/>
    <w:rsid w:val="00026458"/>
    <w:rsid w:val="00026BE0"/>
    <w:rsid w:val="000306AE"/>
    <w:rsid w:val="00030B67"/>
    <w:rsid w:val="00031129"/>
    <w:rsid w:val="00031808"/>
    <w:rsid w:val="00031B0A"/>
    <w:rsid w:val="00032937"/>
    <w:rsid w:val="00033E47"/>
    <w:rsid w:val="00036352"/>
    <w:rsid w:val="00036AF6"/>
    <w:rsid w:val="000411A5"/>
    <w:rsid w:val="000412F3"/>
    <w:rsid w:val="00042E61"/>
    <w:rsid w:val="00043A4C"/>
    <w:rsid w:val="00046665"/>
    <w:rsid w:val="0004680E"/>
    <w:rsid w:val="00047ECD"/>
    <w:rsid w:val="0005043B"/>
    <w:rsid w:val="00053237"/>
    <w:rsid w:val="000542B6"/>
    <w:rsid w:val="00055361"/>
    <w:rsid w:val="000553C3"/>
    <w:rsid w:val="0005551F"/>
    <w:rsid w:val="0005779D"/>
    <w:rsid w:val="0006062F"/>
    <w:rsid w:val="000611E7"/>
    <w:rsid w:val="00061AC6"/>
    <w:rsid w:val="00061F1D"/>
    <w:rsid w:val="0006202F"/>
    <w:rsid w:val="00062604"/>
    <w:rsid w:val="000637F0"/>
    <w:rsid w:val="00064010"/>
    <w:rsid w:val="0006440D"/>
    <w:rsid w:val="0006662A"/>
    <w:rsid w:val="000678CE"/>
    <w:rsid w:val="00067D85"/>
    <w:rsid w:val="000715E4"/>
    <w:rsid w:val="00072256"/>
    <w:rsid w:val="00072457"/>
    <w:rsid w:val="00073852"/>
    <w:rsid w:val="000749BD"/>
    <w:rsid w:val="00074A05"/>
    <w:rsid w:val="00075E63"/>
    <w:rsid w:val="000767DD"/>
    <w:rsid w:val="00076987"/>
    <w:rsid w:val="00077836"/>
    <w:rsid w:val="00080F82"/>
    <w:rsid w:val="000832B2"/>
    <w:rsid w:val="000835DF"/>
    <w:rsid w:val="00084410"/>
    <w:rsid w:val="0008450F"/>
    <w:rsid w:val="00085664"/>
    <w:rsid w:val="00085FE8"/>
    <w:rsid w:val="0008718C"/>
    <w:rsid w:val="00087684"/>
    <w:rsid w:val="00090696"/>
    <w:rsid w:val="00090DAE"/>
    <w:rsid w:val="00090DC7"/>
    <w:rsid w:val="00090E68"/>
    <w:rsid w:val="000915A7"/>
    <w:rsid w:val="000915C6"/>
    <w:rsid w:val="0009181C"/>
    <w:rsid w:val="00092C30"/>
    <w:rsid w:val="00094DAF"/>
    <w:rsid w:val="000954D5"/>
    <w:rsid w:val="00095558"/>
    <w:rsid w:val="0009686C"/>
    <w:rsid w:val="000976D5"/>
    <w:rsid w:val="0009777F"/>
    <w:rsid w:val="00097CE9"/>
    <w:rsid w:val="00097E9C"/>
    <w:rsid w:val="000A0358"/>
    <w:rsid w:val="000A05E4"/>
    <w:rsid w:val="000A1176"/>
    <w:rsid w:val="000A144B"/>
    <w:rsid w:val="000A1562"/>
    <w:rsid w:val="000A1C36"/>
    <w:rsid w:val="000A2354"/>
    <w:rsid w:val="000A2530"/>
    <w:rsid w:val="000A477D"/>
    <w:rsid w:val="000A4D8D"/>
    <w:rsid w:val="000A5720"/>
    <w:rsid w:val="000A5ED5"/>
    <w:rsid w:val="000A5EE9"/>
    <w:rsid w:val="000B0987"/>
    <w:rsid w:val="000B10FF"/>
    <w:rsid w:val="000B186F"/>
    <w:rsid w:val="000B66CC"/>
    <w:rsid w:val="000B6B1D"/>
    <w:rsid w:val="000B72B4"/>
    <w:rsid w:val="000B7DBE"/>
    <w:rsid w:val="000C232A"/>
    <w:rsid w:val="000C5595"/>
    <w:rsid w:val="000C57CD"/>
    <w:rsid w:val="000C5EA7"/>
    <w:rsid w:val="000C6E7B"/>
    <w:rsid w:val="000C73EC"/>
    <w:rsid w:val="000C77E6"/>
    <w:rsid w:val="000D073C"/>
    <w:rsid w:val="000D0819"/>
    <w:rsid w:val="000D0C38"/>
    <w:rsid w:val="000D0E95"/>
    <w:rsid w:val="000D1235"/>
    <w:rsid w:val="000D1668"/>
    <w:rsid w:val="000D1D01"/>
    <w:rsid w:val="000D2F14"/>
    <w:rsid w:val="000D3612"/>
    <w:rsid w:val="000D3826"/>
    <w:rsid w:val="000D3D63"/>
    <w:rsid w:val="000D4D03"/>
    <w:rsid w:val="000D57EB"/>
    <w:rsid w:val="000D6499"/>
    <w:rsid w:val="000D6D00"/>
    <w:rsid w:val="000D7693"/>
    <w:rsid w:val="000E01CD"/>
    <w:rsid w:val="000E1FD7"/>
    <w:rsid w:val="000E2253"/>
    <w:rsid w:val="000E2AB6"/>
    <w:rsid w:val="000E2C95"/>
    <w:rsid w:val="000E30A4"/>
    <w:rsid w:val="000E31DE"/>
    <w:rsid w:val="000E3829"/>
    <w:rsid w:val="000E3901"/>
    <w:rsid w:val="000E3AC8"/>
    <w:rsid w:val="000E5374"/>
    <w:rsid w:val="000E67AD"/>
    <w:rsid w:val="000E6D80"/>
    <w:rsid w:val="000E764F"/>
    <w:rsid w:val="000E7781"/>
    <w:rsid w:val="000E7897"/>
    <w:rsid w:val="000E7A4D"/>
    <w:rsid w:val="000F1380"/>
    <w:rsid w:val="000F145A"/>
    <w:rsid w:val="000F1604"/>
    <w:rsid w:val="000F3ACB"/>
    <w:rsid w:val="000F3DDA"/>
    <w:rsid w:val="000F3F06"/>
    <w:rsid w:val="000F46C5"/>
    <w:rsid w:val="000F52E4"/>
    <w:rsid w:val="000F6EC4"/>
    <w:rsid w:val="000F7C57"/>
    <w:rsid w:val="001000F9"/>
    <w:rsid w:val="0010175F"/>
    <w:rsid w:val="00101EE9"/>
    <w:rsid w:val="00102A14"/>
    <w:rsid w:val="00102CA8"/>
    <w:rsid w:val="00102E96"/>
    <w:rsid w:val="00103728"/>
    <w:rsid w:val="0010529C"/>
    <w:rsid w:val="00105415"/>
    <w:rsid w:val="001064A6"/>
    <w:rsid w:val="001066EE"/>
    <w:rsid w:val="00106805"/>
    <w:rsid w:val="001070B8"/>
    <w:rsid w:val="0011053F"/>
    <w:rsid w:val="00110DA4"/>
    <w:rsid w:val="0011127D"/>
    <w:rsid w:val="001113F6"/>
    <w:rsid w:val="001129BE"/>
    <w:rsid w:val="001132F7"/>
    <w:rsid w:val="0011367F"/>
    <w:rsid w:val="00113E84"/>
    <w:rsid w:val="00114C39"/>
    <w:rsid w:val="00115154"/>
    <w:rsid w:val="0011619D"/>
    <w:rsid w:val="001167A8"/>
    <w:rsid w:val="001173C0"/>
    <w:rsid w:val="001214FE"/>
    <w:rsid w:val="001215A4"/>
    <w:rsid w:val="00121CBE"/>
    <w:rsid w:val="00122424"/>
    <w:rsid w:val="00122788"/>
    <w:rsid w:val="00123E77"/>
    <w:rsid w:val="00124477"/>
    <w:rsid w:val="001246CF"/>
    <w:rsid w:val="001249B4"/>
    <w:rsid w:val="001251D8"/>
    <w:rsid w:val="00125923"/>
    <w:rsid w:val="0012610D"/>
    <w:rsid w:val="001300D7"/>
    <w:rsid w:val="00130386"/>
    <w:rsid w:val="0013063A"/>
    <w:rsid w:val="00130E2B"/>
    <w:rsid w:val="001315BC"/>
    <w:rsid w:val="00132625"/>
    <w:rsid w:val="00132A3C"/>
    <w:rsid w:val="00133A54"/>
    <w:rsid w:val="001353F5"/>
    <w:rsid w:val="0013540C"/>
    <w:rsid w:val="00135CF1"/>
    <w:rsid w:val="00136244"/>
    <w:rsid w:val="00136558"/>
    <w:rsid w:val="00136B14"/>
    <w:rsid w:val="00137264"/>
    <w:rsid w:val="00137663"/>
    <w:rsid w:val="001377AC"/>
    <w:rsid w:val="00141CD7"/>
    <w:rsid w:val="001429AB"/>
    <w:rsid w:val="00143156"/>
    <w:rsid w:val="00143222"/>
    <w:rsid w:val="00143C3B"/>
    <w:rsid w:val="001454B8"/>
    <w:rsid w:val="00145AE2"/>
    <w:rsid w:val="001470BF"/>
    <w:rsid w:val="001475AA"/>
    <w:rsid w:val="001501C7"/>
    <w:rsid w:val="00150896"/>
    <w:rsid w:val="0015164B"/>
    <w:rsid w:val="001530E5"/>
    <w:rsid w:val="001535DF"/>
    <w:rsid w:val="00153A8A"/>
    <w:rsid w:val="001542A0"/>
    <w:rsid w:val="0015451D"/>
    <w:rsid w:val="0015521C"/>
    <w:rsid w:val="00155564"/>
    <w:rsid w:val="00155949"/>
    <w:rsid w:val="00155AC0"/>
    <w:rsid w:val="00156FB3"/>
    <w:rsid w:val="00157FFA"/>
    <w:rsid w:val="001623DE"/>
    <w:rsid w:val="00162606"/>
    <w:rsid w:val="00163AC6"/>
    <w:rsid w:val="00164CFE"/>
    <w:rsid w:val="00164F1A"/>
    <w:rsid w:val="00165D1B"/>
    <w:rsid w:val="00166A17"/>
    <w:rsid w:val="00166D87"/>
    <w:rsid w:val="001702C4"/>
    <w:rsid w:val="0017079F"/>
    <w:rsid w:val="00170D77"/>
    <w:rsid w:val="001717D9"/>
    <w:rsid w:val="00171F0A"/>
    <w:rsid w:val="00173076"/>
    <w:rsid w:val="00173853"/>
    <w:rsid w:val="00174FA7"/>
    <w:rsid w:val="00175C06"/>
    <w:rsid w:val="0017626D"/>
    <w:rsid w:val="00176D20"/>
    <w:rsid w:val="00176FD3"/>
    <w:rsid w:val="00177954"/>
    <w:rsid w:val="00180F91"/>
    <w:rsid w:val="0018101F"/>
    <w:rsid w:val="001816CE"/>
    <w:rsid w:val="00181D19"/>
    <w:rsid w:val="0018389D"/>
    <w:rsid w:val="001838C4"/>
    <w:rsid w:val="00183C98"/>
    <w:rsid w:val="00185B80"/>
    <w:rsid w:val="00185EFD"/>
    <w:rsid w:val="00187712"/>
    <w:rsid w:val="001906D1"/>
    <w:rsid w:val="00191387"/>
    <w:rsid w:val="00191725"/>
    <w:rsid w:val="00191C4B"/>
    <w:rsid w:val="001937C1"/>
    <w:rsid w:val="00193EE9"/>
    <w:rsid w:val="00193FC9"/>
    <w:rsid w:val="00195224"/>
    <w:rsid w:val="001956F6"/>
    <w:rsid w:val="00195800"/>
    <w:rsid w:val="00195D75"/>
    <w:rsid w:val="001962B8"/>
    <w:rsid w:val="00196396"/>
    <w:rsid w:val="001A11CF"/>
    <w:rsid w:val="001A3156"/>
    <w:rsid w:val="001A31BC"/>
    <w:rsid w:val="001A44B8"/>
    <w:rsid w:val="001A45EB"/>
    <w:rsid w:val="001A58D8"/>
    <w:rsid w:val="001A6660"/>
    <w:rsid w:val="001A6839"/>
    <w:rsid w:val="001A7CDD"/>
    <w:rsid w:val="001B04C5"/>
    <w:rsid w:val="001B04D1"/>
    <w:rsid w:val="001B0591"/>
    <w:rsid w:val="001B2993"/>
    <w:rsid w:val="001B31E5"/>
    <w:rsid w:val="001B5600"/>
    <w:rsid w:val="001B5C7A"/>
    <w:rsid w:val="001B5C8F"/>
    <w:rsid w:val="001B6102"/>
    <w:rsid w:val="001B6DE1"/>
    <w:rsid w:val="001B7A51"/>
    <w:rsid w:val="001C026C"/>
    <w:rsid w:val="001C06FA"/>
    <w:rsid w:val="001C3415"/>
    <w:rsid w:val="001C3BA8"/>
    <w:rsid w:val="001C4719"/>
    <w:rsid w:val="001C49A8"/>
    <w:rsid w:val="001C4CD7"/>
    <w:rsid w:val="001C62DA"/>
    <w:rsid w:val="001D0CEE"/>
    <w:rsid w:val="001D138B"/>
    <w:rsid w:val="001D17A9"/>
    <w:rsid w:val="001D21F6"/>
    <w:rsid w:val="001D2859"/>
    <w:rsid w:val="001D3911"/>
    <w:rsid w:val="001D3D18"/>
    <w:rsid w:val="001D5B4E"/>
    <w:rsid w:val="001D5BC5"/>
    <w:rsid w:val="001D681C"/>
    <w:rsid w:val="001D744D"/>
    <w:rsid w:val="001D78EC"/>
    <w:rsid w:val="001E0000"/>
    <w:rsid w:val="001E06CE"/>
    <w:rsid w:val="001E06DB"/>
    <w:rsid w:val="001E1A82"/>
    <w:rsid w:val="001E3496"/>
    <w:rsid w:val="001E3B4C"/>
    <w:rsid w:val="001E3F23"/>
    <w:rsid w:val="001E564A"/>
    <w:rsid w:val="001E6709"/>
    <w:rsid w:val="001F0498"/>
    <w:rsid w:val="001F0696"/>
    <w:rsid w:val="001F08E2"/>
    <w:rsid w:val="001F1648"/>
    <w:rsid w:val="001F1CA3"/>
    <w:rsid w:val="001F2210"/>
    <w:rsid w:val="001F29BB"/>
    <w:rsid w:val="001F371C"/>
    <w:rsid w:val="001F3A18"/>
    <w:rsid w:val="001F3FF9"/>
    <w:rsid w:val="001F4232"/>
    <w:rsid w:val="001F497A"/>
    <w:rsid w:val="001F5557"/>
    <w:rsid w:val="001F5D0C"/>
    <w:rsid w:val="001F672B"/>
    <w:rsid w:val="001F69BD"/>
    <w:rsid w:val="001F6E58"/>
    <w:rsid w:val="00202583"/>
    <w:rsid w:val="0020264E"/>
    <w:rsid w:val="00202F3E"/>
    <w:rsid w:val="00203C35"/>
    <w:rsid w:val="002052DE"/>
    <w:rsid w:val="002056A1"/>
    <w:rsid w:val="00205C24"/>
    <w:rsid w:val="00206217"/>
    <w:rsid w:val="002064C9"/>
    <w:rsid w:val="002068F7"/>
    <w:rsid w:val="00207FF0"/>
    <w:rsid w:val="002100E1"/>
    <w:rsid w:val="002120CF"/>
    <w:rsid w:val="002123A6"/>
    <w:rsid w:val="00212D8D"/>
    <w:rsid w:val="00215C54"/>
    <w:rsid w:val="002169C1"/>
    <w:rsid w:val="00220A60"/>
    <w:rsid w:val="0022117E"/>
    <w:rsid w:val="00222B37"/>
    <w:rsid w:val="00222FF0"/>
    <w:rsid w:val="00224351"/>
    <w:rsid w:val="0022497D"/>
    <w:rsid w:val="00224B3A"/>
    <w:rsid w:val="0022630C"/>
    <w:rsid w:val="002265B2"/>
    <w:rsid w:val="002265F7"/>
    <w:rsid w:val="00227482"/>
    <w:rsid w:val="00230694"/>
    <w:rsid w:val="0023255B"/>
    <w:rsid w:val="00233E59"/>
    <w:rsid w:val="002341C2"/>
    <w:rsid w:val="002344E5"/>
    <w:rsid w:val="002345E5"/>
    <w:rsid w:val="00234690"/>
    <w:rsid w:val="002368A2"/>
    <w:rsid w:val="002369E1"/>
    <w:rsid w:val="00236AF2"/>
    <w:rsid w:val="0024020E"/>
    <w:rsid w:val="0024037A"/>
    <w:rsid w:val="00240A23"/>
    <w:rsid w:val="00240BC4"/>
    <w:rsid w:val="00241EBF"/>
    <w:rsid w:val="00242245"/>
    <w:rsid w:val="0024253C"/>
    <w:rsid w:val="002448D8"/>
    <w:rsid w:val="00245CC2"/>
    <w:rsid w:val="002462FA"/>
    <w:rsid w:val="0024641A"/>
    <w:rsid w:val="00246F0E"/>
    <w:rsid w:val="00247626"/>
    <w:rsid w:val="00247BC3"/>
    <w:rsid w:val="002508FD"/>
    <w:rsid w:val="002517B3"/>
    <w:rsid w:val="00253192"/>
    <w:rsid w:val="00253D46"/>
    <w:rsid w:val="00255AE1"/>
    <w:rsid w:val="00256295"/>
    <w:rsid w:val="00257639"/>
    <w:rsid w:val="00257911"/>
    <w:rsid w:val="00257BE2"/>
    <w:rsid w:val="00260B1F"/>
    <w:rsid w:val="00262CF2"/>
    <w:rsid w:val="00263483"/>
    <w:rsid w:val="00263638"/>
    <w:rsid w:val="00264551"/>
    <w:rsid w:val="00264AB8"/>
    <w:rsid w:val="00264DCD"/>
    <w:rsid w:val="00264FB2"/>
    <w:rsid w:val="002650EB"/>
    <w:rsid w:val="00265A50"/>
    <w:rsid w:val="00265C41"/>
    <w:rsid w:val="0026633D"/>
    <w:rsid w:val="002666BE"/>
    <w:rsid w:val="0027056B"/>
    <w:rsid w:val="002706C2"/>
    <w:rsid w:val="00271B26"/>
    <w:rsid w:val="00272593"/>
    <w:rsid w:val="00272CAD"/>
    <w:rsid w:val="00274676"/>
    <w:rsid w:val="002750FB"/>
    <w:rsid w:val="002755D7"/>
    <w:rsid w:val="00276833"/>
    <w:rsid w:val="0027704F"/>
    <w:rsid w:val="002774DC"/>
    <w:rsid w:val="00277DBE"/>
    <w:rsid w:val="00280B74"/>
    <w:rsid w:val="00280BFA"/>
    <w:rsid w:val="002814A2"/>
    <w:rsid w:val="00281608"/>
    <w:rsid w:val="0028291F"/>
    <w:rsid w:val="00282D46"/>
    <w:rsid w:val="00284C15"/>
    <w:rsid w:val="00284F20"/>
    <w:rsid w:val="002854B0"/>
    <w:rsid w:val="00286AA5"/>
    <w:rsid w:val="00286DE1"/>
    <w:rsid w:val="00291292"/>
    <w:rsid w:val="00292F15"/>
    <w:rsid w:val="00292F49"/>
    <w:rsid w:val="002933F1"/>
    <w:rsid w:val="00293525"/>
    <w:rsid w:val="00293F08"/>
    <w:rsid w:val="00295116"/>
    <w:rsid w:val="00296282"/>
    <w:rsid w:val="002969CC"/>
    <w:rsid w:val="00297BDE"/>
    <w:rsid w:val="002A0DC8"/>
    <w:rsid w:val="002A1256"/>
    <w:rsid w:val="002A1851"/>
    <w:rsid w:val="002A1A69"/>
    <w:rsid w:val="002A29C6"/>
    <w:rsid w:val="002A2D3E"/>
    <w:rsid w:val="002A3A88"/>
    <w:rsid w:val="002A3AC9"/>
    <w:rsid w:val="002A3CA1"/>
    <w:rsid w:val="002A4664"/>
    <w:rsid w:val="002A5380"/>
    <w:rsid w:val="002A5992"/>
    <w:rsid w:val="002A6E0D"/>
    <w:rsid w:val="002A6F52"/>
    <w:rsid w:val="002A74E1"/>
    <w:rsid w:val="002A75BD"/>
    <w:rsid w:val="002B0124"/>
    <w:rsid w:val="002B0973"/>
    <w:rsid w:val="002B126C"/>
    <w:rsid w:val="002B172D"/>
    <w:rsid w:val="002B264D"/>
    <w:rsid w:val="002B427C"/>
    <w:rsid w:val="002B4646"/>
    <w:rsid w:val="002B4A12"/>
    <w:rsid w:val="002B53D4"/>
    <w:rsid w:val="002B5E5F"/>
    <w:rsid w:val="002B61BE"/>
    <w:rsid w:val="002B65AD"/>
    <w:rsid w:val="002B6A2C"/>
    <w:rsid w:val="002B7558"/>
    <w:rsid w:val="002B7719"/>
    <w:rsid w:val="002B7BE5"/>
    <w:rsid w:val="002B7DC7"/>
    <w:rsid w:val="002C0185"/>
    <w:rsid w:val="002C0AE8"/>
    <w:rsid w:val="002C0C74"/>
    <w:rsid w:val="002C1002"/>
    <w:rsid w:val="002C10C3"/>
    <w:rsid w:val="002C19C5"/>
    <w:rsid w:val="002C2A50"/>
    <w:rsid w:val="002C38BF"/>
    <w:rsid w:val="002C4395"/>
    <w:rsid w:val="002C47BA"/>
    <w:rsid w:val="002C5A34"/>
    <w:rsid w:val="002C5AC8"/>
    <w:rsid w:val="002C5C68"/>
    <w:rsid w:val="002C7EF7"/>
    <w:rsid w:val="002D0F60"/>
    <w:rsid w:val="002D131E"/>
    <w:rsid w:val="002D2436"/>
    <w:rsid w:val="002D2746"/>
    <w:rsid w:val="002D2B2C"/>
    <w:rsid w:val="002D3F66"/>
    <w:rsid w:val="002D4DC6"/>
    <w:rsid w:val="002D5122"/>
    <w:rsid w:val="002D5235"/>
    <w:rsid w:val="002D531B"/>
    <w:rsid w:val="002D5D4B"/>
    <w:rsid w:val="002D654D"/>
    <w:rsid w:val="002D74F0"/>
    <w:rsid w:val="002E04C2"/>
    <w:rsid w:val="002E4EA4"/>
    <w:rsid w:val="002E5F95"/>
    <w:rsid w:val="002F3417"/>
    <w:rsid w:val="002F40BC"/>
    <w:rsid w:val="002F6332"/>
    <w:rsid w:val="002F7103"/>
    <w:rsid w:val="002F7F69"/>
    <w:rsid w:val="0030090F"/>
    <w:rsid w:val="00301F76"/>
    <w:rsid w:val="003021FE"/>
    <w:rsid w:val="00303D21"/>
    <w:rsid w:val="00304EBF"/>
    <w:rsid w:val="003051E7"/>
    <w:rsid w:val="00306C9D"/>
    <w:rsid w:val="00306E8B"/>
    <w:rsid w:val="00306FDE"/>
    <w:rsid w:val="0030799F"/>
    <w:rsid w:val="00307D89"/>
    <w:rsid w:val="003104BB"/>
    <w:rsid w:val="003108E1"/>
    <w:rsid w:val="003135E7"/>
    <w:rsid w:val="00314A3B"/>
    <w:rsid w:val="00315C6B"/>
    <w:rsid w:val="00315CC5"/>
    <w:rsid w:val="00316A47"/>
    <w:rsid w:val="00316C0D"/>
    <w:rsid w:val="003178F3"/>
    <w:rsid w:val="00317F80"/>
    <w:rsid w:val="003205C8"/>
    <w:rsid w:val="003207AD"/>
    <w:rsid w:val="003208F8"/>
    <w:rsid w:val="0032117A"/>
    <w:rsid w:val="00321C49"/>
    <w:rsid w:val="003224F7"/>
    <w:rsid w:val="003228DB"/>
    <w:rsid w:val="0032341E"/>
    <w:rsid w:val="003236FF"/>
    <w:rsid w:val="00325054"/>
    <w:rsid w:val="00325895"/>
    <w:rsid w:val="00325B0C"/>
    <w:rsid w:val="00325F9B"/>
    <w:rsid w:val="003300DC"/>
    <w:rsid w:val="003311B1"/>
    <w:rsid w:val="003324D4"/>
    <w:rsid w:val="00333ADC"/>
    <w:rsid w:val="00333AF8"/>
    <w:rsid w:val="00335993"/>
    <w:rsid w:val="00336878"/>
    <w:rsid w:val="00337CEC"/>
    <w:rsid w:val="00340E73"/>
    <w:rsid w:val="00340EDC"/>
    <w:rsid w:val="00341628"/>
    <w:rsid w:val="003426EF"/>
    <w:rsid w:val="00343227"/>
    <w:rsid w:val="003433E4"/>
    <w:rsid w:val="0034378F"/>
    <w:rsid w:val="00343D9E"/>
    <w:rsid w:val="00344358"/>
    <w:rsid w:val="003448E6"/>
    <w:rsid w:val="00344FF9"/>
    <w:rsid w:val="00345AF8"/>
    <w:rsid w:val="00345ED5"/>
    <w:rsid w:val="00346772"/>
    <w:rsid w:val="00346C84"/>
    <w:rsid w:val="00346DB0"/>
    <w:rsid w:val="00346E4F"/>
    <w:rsid w:val="00347312"/>
    <w:rsid w:val="00347655"/>
    <w:rsid w:val="003503C5"/>
    <w:rsid w:val="00350FE2"/>
    <w:rsid w:val="00351562"/>
    <w:rsid w:val="003522A3"/>
    <w:rsid w:val="00352663"/>
    <w:rsid w:val="0035272E"/>
    <w:rsid w:val="003547A2"/>
    <w:rsid w:val="00354D0E"/>
    <w:rsid w:val="00355027"/>
    <w:rsid w:val="00355323"/>
    <w:rsid w:val="003553B4"/>
    <w:rsid w:val="0035600D"/>
    <w:rsid w:val="0035629B"/>
    <w:rsid w:val="0035632A"/>
    <w:rsid w:val="0035682D"/>
    <w:rsid w:val="00357C2D"/>
    <w:rsid w:val="00360007"/>
    <w:rsid w:val="00360977"/>
    <w:rsid w:val="00360CE6"/>
    <w:rsid w:val="00362306"/>
    <w:rsid w:val="00363E1B"/>
    <w:rsid w:val="00363FAF"/>
    <w:rsid w:val="00364CBC"/>
    <w:rsid w:val="00365016"/>
    <w:rsid w:val="00366A43"/>
    <w:rsid w:val="00366EBD"/>
    <w:rsid w:val="00370937"/>
    <w:rsid w:val="00371761"/>
    <w:rsid w:val="003717A1"/>
    <w:rsid w:val="0037193A"/>
    <w:rsid w:val="00373059"/>
    <w:rsid w:val="003737C0"/>
    <w:rsid w:val="00373DAB"/>
    <w:rsid w:val="003742EE"/>
    <w:rsid w:val="00376533"/>
    <w:rsid w:val="00376A8A"/>
    <w:rsid w:val="0037766A"/>
    <w:rsid w:val="0037799D"/>
    <w:rsid w:val="00380789"/>
    <w:rsid w:val="00381314"/>
    <w:rsid w:val="003818E5"/>
    <w:rsid w:val="00381A0A"/>
    <w:rsid w:val="00382CE7"/>
    <w:rsid w:val="003830F1"/>
    <w:rsid w:val="003843D8"/>
    <w:rsid w:val="003848C0"/>
    <w:rsid w:val="00384D7E"/>
    <w:rsid w:val="0038592E"/>
    <w:rsid w:val="003860F3"/>
    <w:rsid w:val="0038790A"/>
    <w:rsid w:val="00391C0D"/>
    <w:rsid w:val="0039230D"/>
    <w:rsid w:val="00392B38"/>
    <w:rsid w:val="0039446D"/>
    <w:rsid w:val="00395B3F"/>
    <w:rsid w:val="00395D7A"/>
    <w:rsid w:val="00396778"/>
    <w:rsid w:val="003973EB"/>
    <w:rsid w:val="0039764D"/>
    <w:rsid w:val="003A0F5D"/>
    <w:rsid w:val="003A10B5"/>
    <w:rsid w:val="003A2663"/>
    <w:rsid w:val="003A29F9"/>
    <w:rsid w:val="003A2AEF"/>
    <w:rsid w:val="003A4172"/>
    <w:rsid w:val="003A6333"/>
    <w:rsid w:val="003A6EAC"/>
    <w:rsid w:val="003A7358"/>
    <w:rsid w:val="003A73C3"/>
    <w:rsid w:val="003A7404"/>
    <w:rsid w:val="003A7B27"/>
    <w:rsid w:val="003A7D8D"/>
    <w:rsid w:val="003B0007"/>
    <w:rsid w:val="003B0C82"/>
    <w:rsid w:val="003B17A6"/>
    <w:rsid w:val="003B1927"/>
    <w:rsid w:val="003B219F"/>
    <w:rsid w:val="003B2F4A"/>
    <w:rsid w:val="003B4A48"/>
    <w:rsid w:val="003B58D4"/>
    <w:rsid w:val="003B5B0A"/>
    <w:rsid w:val="003B5DE5"/>
    <w:rsid w:val="003B6472"/>
    <w:rsid w:val="003B6AD5"/>
    <w:rsid w:val="003B6B08"/>
    <w:rsid w:val="003B75D4"/>
    <w:rsid w:val="003C04C3"/>
    <w:rsid w:val="003C09C5"/>
    <w:rsid w:val="003C26EB"/>
    <w:rsid w:val="003C3A83"/>
    <w:rsid w:val="003C3C9B"/>
    <w:rsid w:val="003C4442"/>
    <w:rsid w:val="003C4E11"/>
    <w:rsid w:val="003C51B5"/>
    <w:rsid w:val="003C5836"/>
    <w:rsid w:val="003C5ADE"/>
    <w:rsid w:val="003C61F2"/>
    <w:rsid w:val="003C6CF6"/>
    <w:rsid w:val="003C7685"/>
    <w:rsid w:val="003C76E8"/>
    <w:rsid w:val="003D11D8"/>
    <w:rsid w:val="003D1322"/>
    <w:rsid w:val="003D1BF7"/>
    <w:rsid w:val="003D2E98"/>
    <w:rsid w:val="003D420C"/>
    <w:rsid w:val="003D4312"/>
    <w:rsid w:val="003D50AB"/>
    <w:rsid w:val="003D59B7"/>
    <w:rsid w:val="003D611B"/>
    <w:rsid w:val="003D6A3B"/>
    <w:rsid w:val="003D73C9"/>
    <w:rsid w:val="003D7468"/>
    <w:rsid w:val="003E0DE4"/>
    <w:rsid w:val="003E11FA"/>
    <w:rsid w:val="003E1924"/>
    <w:rsid w:val="003E1F69"/>
    <w:rsid w:val="003E4C77"/>
    <w:rsid w:val="003E6B89"/>
    <w:rsid w:val="003E78D2"/>
    <w:rsid w:val="003F1427"/>
    <w:rsid w:val="003F153A"/>
    <w:rsid w:val="003F2609"/>
    <w:rsid w:val="003F2D6C"/>
    <w:rsid w:val="003F2FFF"/>
    <w:rsid w:val="003F4806"/>
    <w:rsid w:val="003F4831"/>
    <w:rsid w:val="003F4DE5"/>
    <w:rsid w:val="003F5BD5"/>
    <w:rsid w:val="003F5D23"/>
    <w:rsid w:val="003F6327"/>
    <w:rsid w:val="003F6F54"/>
    <w:rsid w:val="003F77FE"/>
    <w:rsid w:val="00400B43"/>
    <w:rsid w:val="00400C4B"/>
    <w:rsid w:val="00400E3C"/>
    <w:rsid w:val="004019B9"/>
    <w:rsid w:val="00402B3D"/>
    <w:rsid w:val="00402CBF"/>
    <w:rsid w:val="00404201"/>
    <w:rsid w:val="00404686"/>
    <w:rsid w:val="004047C4"/>
    <w:rsid w:val="00406F1C"/>
    <w:rsid w:val="0040780B"/>
    <w:rsid w:val="00407912"/>
    <w:rsid w:val="00407C9B"/>
    <w:rsid w:val="00410D50"/>
    <w:rsid w:val="00410D6E"/>
    <w:rsid w:val="00411A3B"/>
    <w:rsid w:val="00411B8C"/>
    <w:rsid w:val="00413136"/>
    <w:rsid w:val="0041332A"/>
    <w:rsid w:val="004145DC"/>
    <w:rsid w:val="004146C4"/>
    <w:rsid w:val="0041742A"/>
    <w:rsid w:val="00417E14"/>
    <w:rsid w:val="00417F71"/>
    <w:rsid w:val="004209E4"/>
    <w:rsid w:val="00420A51"/>
    <w:rsid w:val="00421AB6"/>
    <w:rsid w:val="00422BEA"/>
    <w:rsid w:val="00425132"/>
    <w:rsid w:val="00425A84"/>
    <w:rsid w:val="00426204"/>
    <w:rsid w:val="0042708F"/>
    <w:rsid w:val="00427A38"/>
    <w:rsid w:val="00427C0E"/>
    <w:rsid w:val="0042C504"/>
    <w:rsid w:val="00430335"/>
    <w:rsid w:val="004315CE"/>
    <w:rsid w:val="00431826"/>
    <w:rsid w:val="00431CE5"/>
    <w:rsid w:val="00432A5A"/>
    <w:rsid w:val="00432C49"/>
    <w:rsid w:val="004338B0"/>
    <w:rsid w:val="00433AD0"/>
    <w:rsid w:val="004346E2"/>
    <w:rsid w:val="00436E19"/>
    <w:rsid w:val="00436E74"/>
    <w:rsid w:val="00437F32"/>
    <w:rsid w:val="004411D3"/>
    <w:rsid w:val="00441682"/>
    <w:rsid w:val="004440D2"/>
    <w:rsid w:val="0044468C"/>
    <w:rsid w:val="00447E21"/>
    <w:rsid w:val="00450277"/>
    <w:rsid w:val="004504CD"/>
    <w:rsid w:val="00450CB9"/>
    <w:rsid w:val="00450E71"/>
    <w:rsid w:val="00451187"/>
    <w:rsid w:val="0045174F"/>
    <w:rsid w:val="00451ABD"/>
    <w:rsid w:val="0045215E"/>
    <w:rsid w:val="00452356"/>
    <w:rsid w:val="0045253E"/>
    <w:rsid w:val="004535C9"/>
    <w:rsid w:val="00453AD3"/>
    <w:rsid w:val="00454348"/>
    <w:rsid w:val="0045518D"/>
    <w:rsid w:val="0045593C"/>
    <w:rsid w:val="00455C03"/>
    <w:rsid w:val="0045743F"/>
    <w:rsid w:val="00457A8B"/>
    <w:rsid w:val="004629EA"/>
    <w:rsid w:val="0046304A"/>
    <w:rsid w:val="00464554"/>
    <w:rsid w:val="00464883"/>
    <w:rsid w:val="004668F6"/>
    <w:rsid w:val="00466AB3"/>
    <w:rsid w:val="004678E8"/>
    <w:rsid w:val="00467A5A"/>
    <w:rsid w:val="00470D01"/>
    <w:rsid w:val="00472FF6"/>
    <w:rsid w:val="00476545"/>
    <w:rsid w:val="00477B6C"/>
    <w:rsid w:val="00480CB1"/>
    <w:rsid w:val="00482B0B"/>
    <w:rsid w:val="00484CEC"/>
    <w:rsid w:val="004855EB"/>
    <w:rsid w:val="00486322"/>
    <w:rsid w:val="00487C49"/>
    <w:rsid w:val="00491387"/>
    <w:rsid w:val="00493BA0"/>
    <w:rsid w:val="00493D5D"/>
    <w:rsid w:val="004978D0"/>
    <w:rsid w:val="00497EB2"/>
    <w:rsid w:val="004A0B7F"/>
    <w:rsid w:val="004A0E59"/>
    <w:rsid w:val="004A334E"/>
    <w:rsid w:val="004A3AB6"/>
    <w:rsid w:val="004A3D6A"/>
    <w:rsid w:val="004A46A2"/>
    <w:rsid w:val="004A69FB"/>
    <w:rsid w:val="004A71F4"/>
    <w:rsid w:val="004A78CB"/>
    <w:rsid w:val="004B060E"/>
    <w:rsid w:val="004B0F8E"/>
    <w:rsid w:val="004B1A91"/>
    <w:rsid w:val="004B3261"/>
    <w:rsid w:val="004B4790"/>
    <w:rsid w:val="004B4944"/>
    <w:rsid w:val="004B5015"/>
    <w:rsid w:val="004B64D1"/>
    <w:rsid w:val="004B7E75"/>
    <w:rsid w:val="004B7FB5"/>
    <w:rsid w:val="004C09F9"/>
    <w:rsid w:val="004C0CB8"/>
    <w:rsid w:val="004C1553"/>
    <w:rsid w:val="004C2165"/>
    <w:rsid w:val="004C24A9"/>
    <w:rsid w:val="004C2878"/>
    <w:rsid w:val="004C293D"/>
    <w:rsid w:val="004C3001"/>
    <w:rsid w:val="004C3A07"/>
    <w:rsid w:val="004C3AE8"/>
    <w:rsid w:val="004C5202"/>
    <w:rsid w:val="004C5940"/>
    <w:rsid w:val="004C59A5"/>
    <w:rsid w:val="004C642A"/>
    <w:rsid w:val="004C653F"/>
    <w:rsid w:val="004C76A0"/>
    <w:rsid w:val="004D23C2"/>
    <w:rsid w:val="004D264F"/>
    <w:rsid w:val="004D2D0D"/>
    <w:rsid w:val="004D4468"/>
    <w:rsid w:val="004D4810"/>
    <w:rsid w:val="004D4DE1"/>
    <w:rsid w:val="004D6047"/>
    <w:rsid w:val="004D6735"/>
    <w:rsid w:val="004D6DA5"/>
    <w:rsid w:val="004D797C"/>
    <w:rsid w:val="004D7D9A"/>
    <w:rsid w:val="004E06F2"/>
    <w:rsid w:val="004E0836"/>
    <w:rsid w:val="004E10D8"/>
    <w:rsid w:val="004E1F95"/>
    <w:rsid w:val="004E1FBB"/>
    <w:rsid w:val="004E2EA3"/>
    <w:rsid w:val="004E3153"/>
    <w:rsid w:val="004E3599"/>
    <w:rsid w:val="004E4A58"/>
    <w:rsid w:val="004E5A41"/>
    <w:rsid w:val="004E5D20"/>
    <w:rsid w:val="004E6B1D"/>
    <w:rsid w:val="004E7404"/>
    <w:rsid w:val="004E7EA0"/>
    <w:rsid w:val="004E7ECC"/>
    <w:rsid w:val="004F1D7C"/>
    <w:rsid w:val="004F2FBF"/>
    <w:rsid w:val="004F41B1"/>
    <w:rsid w:val="004F768A"/>
    <w:rsid w:val="005007D6"/>
    <w:rsid w:val="00500BC5"/>
    <w:rsid w:val="00502290"/>
    <w:rsid w:val="00503579"/>
    <w:rsid w:val="0050425C"/>
    <w:rsid w:val="0050651B"/>
    <w:rsid w:val="00506E92"/>
    <w:rsid w:val="005109B1"/>
    <w:rsid w:val="00510F9D"/>
    <w:rsid w:val="00513961"/>
    <w:rsid w:val="00515D2D"/>
    <w:rsid w:val="00516BE9"/>
    <w:rsid w:val="00517BD0"/>
    <w:rsid w:val="005202D2"/>
    <w:rsid w:val="0052057E"/>
    <w:rsid w:val="0052126A"/>
    <w:rsid w:val="00521B64"/>
    <w:rsid w:val="00523D51"/>
    <w:rsid w:val="00523DD4"/>
    <w:rsid w:val="00525752"/>
    <w:rsid w:val="00525892"/>
    <w:rsid w:val="0052676B"/>
    <w:rsid w:val="00526B8D"/>
    <w:rsid w:val="00527892"/>
    <w:rsid w:val="00527E2B"/>
    <w:rsid w:val="005305CB"/>
    <w:rsid w:val="00530639"/>
    <w:rsid w:val="005310FD"/>
    <w:rsid w:val="005319C5"/>
    <w:rsid w:val="00531EFF"/>
    <w:rsid w:val="00532675"/>
    <w:rsid w:val="00533222"/>
    <w:rsid w:val="005332BE"/>
    <w:rsid w:val="005335DD"/>
    <w:rsid w:val="0053376C"/>
    <w:rsid w:val="005341CA"/>
    <w:rsid w:val="005344F5"/>
    <w:rsid w:val="00534A74"/>
    <w:rsid w:val="00535494"/>
    <w:rsid w:val="00535C53"/>
    <w:rsid w:val="0053B053"/>
    <w:rsid w:val="0054095B"/>
    <w:rsid w:val="00542935"/>
    <w:rsid w:val="005444AA"/>
    <w:rsid w:val="0054460A"/>
    <w:rsid w:val="0054472F"/>
    <w:rsid w:val="005463A3"/>
    <w:rsid w:val="005470B5"/>
    <w:rsid w:val="00547529"/>
    <w:rsid w:val="0054769E"/>
    <w:rsid w:val="00551AA1"/>
    <w:rsid w:val="00552469"/>
    <w:rsid w:val="00552636"/>
    <w:rsid w:val="00555189"/>
    <w:rsid w:val="00555B6D"/>
    <w:rsid w:val="00556218"/>
    <w:rsid w:val="00556541"/>
    <w:rsid w:val="005572E1"/>
    <w:rsid w:val="00557923"/>
    <w:rsid w:val="0056011A"/>
    <w:rsid w:val="00560BBC"/>
    <w:rsid w:val="00561683"/>
    <w:rsid w:val="00563B65"/>
    <w:rsid w:val="00564932"/>
    <w:rsid w:val="00565B25"/>
    <w:rsid w:val="00565C8F"/>
    <w:rsid w:val="00566631"/>
    <w:rsid w:val="005669CE"/>
    <w:rsid w:val="005674F9"/>
    <w:rsid w:val="00573B3B"/>
    <w:rsid w:val="00574D9C"/>
    <w:rsid w:val="0057510D"/>
    <w:rsid w:val="00575362"/>
    <w:rsid w:val="0057572A"/>
    <w:rsid w:val="005758D5"/>
    <w:rsid w:val="005762B5"/>
    <w:rsid w:val="005769CF"/>
    <w:rsid w:val="0058175C"/>
    <w:rsid w:val="00581F95"/>
    <w:rsid w:val="00582A52"/>
    <w:rsid w:val="00583BBF"/>
    <w:rsid w:val="0058449D"/>
    <w:rsid w:val="00585D37"/>
    <w:rsid w:val="00586E40"/>
    <w:rsid w:val="00587FD9"/>
    <w:rsid w:val="00590ED9"/>
    <w:rsid w:val="00591945"/>
    <w:rsid w:val="005919F4"/>
    <w:rsid w:val="00591F9B"/>
    <w:rsid w:val="0059283D"/>
    <w:rsid w:val="00594181"/>
    <w:rsid w:val="005963E6"/>
    <w:rsid w:val="005A05C3"/>
    <w:rsid w:val="005A1143"/>
    <w:rsid w:val="005A1AB1"/>
    <w:rsid w:val="005A2224"/>
    <w:rsid w:val="005A2C18"/>
    <w:rsid w:val="005A5744"/>
    <w:rsid w:val="005A67F6"/>
    <w:rsid w:val="005A7257"/>
    <w:rsid w:val="005A7421"/>
    <w:rsid w:val="005A78D6"/>
    <w:rsid w:val="005B0126"/>
    <w:rsid w:val="005B151C"/>
    <w:rsid w:val="005B28E1"/>
    <w:rsid w:val="005B394D"/>
    <w:rsid w:val="005B40FE"/>
    <w:rsid w:val="005B440A"/>
    <w:rsid w:val="005B4680"/>
    <w:rsid w:val="005B521B"/>
    <w:rsid w:val="005B6087"/>
    <w:rsid w:val="005B6886"/>
    <w:rsid w:val="005B7DAC"/>
    <w:rsid w:val="005C0CEA"/>
    <w:rsid w:val="005C1944"/>
    <w:rsid w:val="005C31A6"/>
    <w:rsid w:val="005C3679"/>
    <w:rsid w:val="005C3682"/>
    <w:rsid w:val="005C38C8"/>
    <w:rsid w:val="005C4031"/>
    <w:rsid w:val="005C5152"/>
    <w:rsid w:val="005C619C"/>
    <w:rsid w:val="005C682B"/>
    <w:rsid w:val="005C6D7D"/>
    <w:rsid w:val="005C7BCE"/>
    <w:rsid w:val="005D01EF"/>
    <w:rsid w:val="005D0358"/>
    <w:rsid w:val="005D1B2A"/>
    <w:rsid w:val="005D21BD"/>
    <w:rsid w:val="005D229E"/>
    <w:rsid w:val="005D22C1"/>
    <w:rsid w:val="005D2ECC"/>
    <w:rsid w:val="005D3187"/>
    <w:rsid w:val="005D46B6"/>
    <w:rsid w:val="005D4E75"/>
    <w:rsid w:val="005D653B"/>
    <w:rsid w:val="005D6B44"/>
    <w:rsid w:val="005D79F3"/>
    <w:rsid w:val="005E01DB"/>
    <w:rsid w:val="005E0828"/>
    <w:rsid w:val="005E0881"/>
    <w:rsid w:val="005E0AEF"/>
    <w:rsid w:val="005E0D90"/>
    <w:rsid w:val="005E14CA"/>
    <w:rsid w:val="005E1ACE"/>
    <w:rsid w:val="005E2393"/>
    <w:rsid w:val="005E320E"/>
    <w:rsid w:val="005E3FD0"/>
    <w:rsid w:val="005E4DDB"/>
    <w:rsid w:val="005E4FF4"/>
    <w:rsid w:val="005E5B66"/>
    <w:rsid w:val="005E631A"/>
    <w:rsid w:val="005E6D1A"/>
    <w:rsid w:val="005F08BC"/>
    <w:rsid w:val="005F2005"/>
    <w:rsid w:val="005F29EC"/>
    <w:rsid w:val="005F2D01"/>
    <w:rsid w:val="005F3F8B"/>
    <w:rsid w:val="005F457D"/>
    <w:rsid w:val="005F4E12"/>
    <w:rsid w:val="005F5B8D"/>
    <w:rsid w:val="005F72DF"/>
    <w:rsid w:val="005F7367"/>
    <w:rsid w:val="005F7897"/>
    <w:rsid w:val="00600D67"/>
    <w:rsid w:val="00601200"/>
    <w:rsid w:val="006037BF"/>
    <w:rsid w:val="00605934"/>
    <w:rsid w:val="00605C90"/>
    <w:rsid w:val="0060788B"/>
    <w:rsid w:val="00607E4B"/>
    <w:rsid w:val="006115B0"/>
    <w:rsid w:val="006123B5"/>
    <w:rsid w:val="00613638"/>
    <w:rsid w:val="00614688"/>
    <w:rsid w:val="00615384"/>
    <w:rsid w:val="006153AB"/>
    <w:rsid w:val="00616890"/>
    <w:rsid w:val="0061793E"/>
    <w:rsid w:val="006179F4"/>
    <w:rsid w:val="00617EB1"/>
    <w:rsid w:val="00620288"/>
    <w:rsid w:val="0062075A"/>
    <w:rsid w:val="00620D37"/>
    <w:rsid w:val="006211E4"/>
    <w:rsid w:val="00621991"/>
    <w:rsid w:val="00623307"/>
    <w:rsid w:val="00623F6C"/>
    <w:rsid w:val="00624075"/>
    <w:rsid w:val="00624299"/>
    <w:rsid w:val="00624488"/>
    <w:rsid w:val="006256C0"/>
    <w:rsid w:val="006265A3"/>
    <w:rsid w:val="00626DD7"/>
    <w:rsid w:val="006273AB"/>
    <w:rsid w:val="006309B0"/>
    <w:rsid w:val="006313E9"/>
    <w:rsid w:val="00631CAA"/>
    <w:rsid w:val="00632D0B"/>
    <w:rsid w:val="00634570"/>
    <w:rsid w:val="0063720D"/>
    <w:rsid w:val="0063777C"/>
    <w:rsid w:val="0064019D"/>
    <w:rsid w:val="00640481"/>
    <w:rsid w:val="0064178A"/>
    <w:rsid w:val="00641FA4"/>
    <w:rsid w:val="006421C9"/>
    <w:rsid w:val="006424A4"/>
    <w:rsid w:val="00644E16"/>
    <w:rsid w:val="00645824"/>
    <w:rsid w:val="006501A8"/>
    <w:rsid w:val="006501C3"/>
    <w:rsid w:val="0065081C"/>
    <w:rsid w:val="00650F61"/>
    <w:rsid w:val="0065251B"/>
    <w:rsid w:val="0065373F"/>
    <w:rsid w:val="00654F42"/>
    <w:rsid w:val="00655913"/>
    <w:rsid w:val="00655F15"/>
    <w:rsid w:val="006561A3"/>
    <w:rsid w:val="00656EC8"/>
    <w:rsid w:val="00656F08"/>
    <w:rsid w:val="006577F2"/>
    <w:rsid w:val="00657D5A"/>
    <w:rsid w:val="006601A3"/>
    <w:rsid w:val="0066086C"/>
    <w:rsid w:val="00660C3E"/>
    <w:rsid w:val="00660EEC"/>
    <w:rsid w:val="00661388"/>
    <w:rsid w:val="006631BA"/>
    <w:rsid w:val="00663DD9"/>
    <w:rsid w:val="006647D9"/>
    <w:rsid w:val="00664B13"/>
    <w:rsid w:val="00666015"/>
    <w:rsid w:val="0066614A"/>
    <w:rsid w:val="006662AD"/>
    <w:rsid w:val="00666F04"/>
    <w:rsid w:val="00667E9B"/>
    <w:rsid w:val="0067020D"/>
    <w:rsid w:val="00671053"/>
    <w:rsid w:val="00671379"/>
    <w:rsid w:val="00673991"/>
    <w:rsid w:val="00674606"/>
    <w:rsid w:val="006746B3"/>
    <w:rsid w:val="006751B4"/>
    <w:rsid w:val="00675529"/>
    <w:rsid w:val="006762A9"/>
    <w:rsid w:val="006774C1"/>
    <w:rsid w:val="00677A0C"/>
    <w:rsid w:val="00680F62"/>
    <w:rsid w:val="006814DA"/>
    <w:rsid w:val="00681585"/>
    <w:rsid w:val="00681D49"/>
    <w:rsid w:val="006833D4"/>
    <w:rsid w:val="0068454A"/>
    <w:rsid w:val="00684744"/>
    <w:rsid w:val="00687953"/>
    <w:rsid w:val="00687E1E"/>
    <w:rsid w:val="00690370"/>
    <w:rsid w:val="0069088F"/>
    <w:rsid w:val="00690D00"/>
    <w:rsid w:val="00691881"/>
    <w:rsid w:val="00691AEF"/>
    <w:rsid w:val="00691C0D"/>
    <w:rsid w:val="006943C5"/>
    <w:rsid w:val="006949EE"/>
    <w:rsid w:val="00695EEC"/>
    <w:rsid w:val="006964C9"/>
    <w:rsid w:val="00696872"/>
    <w:rsid w:val="00696D83"/>
    <w:rsid w:val="006A07E0"/>
    <w:rsid w:val="006A159B"/>
    <w:rsid w:val="006A15F9"/>
    <w:rsid w:val="006A20B0"/>
    <w:rsid w:val="006A2B8B"/>
    <w:rsid w:val="006A31F4"/>
    <w:rsid w:val="006A3543"/>
    <w:rsid w:val="006A4BD6"/>
    <w:rsid w:val="006A5558"/>
    <w:rsid w:val="006A57AC"/>
    <w:rsid w:val="006A672B"/>
    <w:rsid w:val="006A6E72"/>
    <w:rsid w:val="006A6F07"/>
    <w:rsid w:val="006A7114"/>
    <w:rsid w:val="006B0833"/>
    <w:rsid w:val="006B31B8"/>
    <w:rsid w:val="006B42B4"/>
    <w:rsid w:val="006B57CD"/>
    <w:rsid w:val="006B5A09"/>
    <w:rsid w:val="006C00A6"/>
    <w:rsid w:val="006C0BDF"/>
    <w:rsid w:val="006C1282"/>
    <w:rsid w:val="006C1310"/>
    <w:rsid w:val="006C138C"/>
    <w:rsid w:val="006C1E54"/>
    <w:rsid w:val="006C2846"/>
    <w:rsid w:val="006C2996"/>
    <w:rsid w:val="006C2B1A"/>
    <w:rsid w:val="006C2DB4"/>
    <w:rsid w:val="006C58F9"/>
    <w:rsid w:val="006C5993"/>
    <w:rsid w:val="006C61B8"/>
    <w:rsid w:val="006D1598"/>
    <w:rsid w:val="006D1656"/>
    <w:rsid w:val="006D19EA"/>
    <w:rsid w:val="006D30DD"/>
    <w:rsid w:val="006D3AD3"/>
    <w:rsid w:val="006D4289"/>
    <w:rsid w:val="006D487B"/>
    <w:rsid w:val="006D492A"/>
    <w:rsid w:val="006D4B1E"/>
    <w:rsid w:val="006D4BA6"/>
    <w:rsid w:val="006D65C4"/>
    <w:rsid w:val="006D666E"/>
    <w:rsid w:val="006D6D00"/>
    <w:rsid w:val="006D6E31"/>
    <w:rsid w:val="006D6ED7"/>
    <w:rsid w:val="006D6F42"/>
    <w:rsid w:val="006E0CE2"/>
    <w:rsid w:val="006E1749"/>
    <w:rsid w:val="006E179F"/>
    <w:rsid w:val="006E2BE0"/>
    <w:rsid w:val="006E36B9"/>
    <w:rsid w:val="006E3A21"/>
    <w:rsid w:val="006E418D"/>
    <w:rsid w:val="006E4BCF"/>
    <w:rsid w:val="006E5C0E"/>
    <w:rsid w:val="006E631C"/>
    <w:rsid w:val="006E7FB0"/>
    <w:rsid w:val="006F103A"/>
    <w:rsid w:val="006F1B64"/>
    <w:rsid w:val="006F1E73"/>
    <w:rsid w:val="006F31FE"/>
    <w:rsid w:val="006F321D"/>
    <w:rsid w:val="006F3817"/>
    <w:rsid w:val="006F67F2"/>
    <w:rsid w:val="006F6901"/>
    <w:rsid w:val="006F6DFA"/>
    <w:rsid w:val="006F701A"/>
    <w:rsid w:val="007014DB"/>
    <w:rsid w:val="00701999"/>
    <w:rsid w:val="00701C2B"/>
    <w:rsid w:val="007021FD"/>
    <w:rsid w:val="00702733"/>
    <w:rsid w:val="00703056"/>
    <w:rsid w:val="007038CE"/>
    <w:rsid w:val="00703FB8"/>
    <w:rsid w:val="00706683"/>
    <w:rsid w:val="00706B7D"/>
    <w:rsid w:val="00706D7A"/>
    <w:rsid w:val="00707300"/>
    <w:rsid w:val="0070797B"/>
    <w:rsid w:val="0071080B"/>
    <w:rsid w:val="00710F34"/>
    <w:rsid w:val="0071220B"/>
    <w:rsid w:val="007124B2"/>
    <w:rsid w:val="00712888"/>
    <w:rsid w:val="00712D56"/>
    <w:rsid w:val="00713E6E"/>
    <w:rsid w:val="00715AD9"/>
    <w:rsid w:val="00715EEE"/>
    <w:rsid w:val="00716C19"/>
    <w:rsid w:val="00716F46"/>
    <w:rsid w:val="00717DF2"/>
    <w:rsid w:val="00722257"/>
    <w:rsid w:val="00723492"/>
    <w:rsid w:val="0072372D"/>
    <w:rsid w:val="0072557E"/>
    <w:rsid w:val="00726D3C"/>
    <w:rsid w:val="00727753"/>
    <w:rsid w:val="00727986"/>
    <w:rsid w:val="00730B24"/>
    <w:rsid w:val="007316D9"/>
    <w:rsid w:val="007318DA"/>
    <w:rsid w:val="00732A87"/>
    <w:rsid w:val="00733E2C"/>
    <w:rsid w:val="0073432E"/>
    <w:rsid w:val="0073464C"/>
    <w:rsid w:val="00734E3B"/>
    <w:rsid w:val="00735128"/>
    <w:rsid w:val="00736BFE"/>
    <w:rsid w:val="00737B6C"/>
    <w:rsid w:val="00737D82"/>
    <w:rsid w:val="00737E6C"/>
    <w:rsid w:val="0074029C"/>
    <w:rsid w:val="0074119E"/>
    <w:rsid w:val="00741526"/>
    <w:rsid w:val="00741AFF"/>
    <w:rsid w:val="00742443"/>
    <w:rsid w:val="00742E0B"/>
    <w:rsid w:val="007432D1"/>
    <w:rsid w:val="007437B8"/>
    <w:rsid w:val="007439B4"/>
    <w:rsid w:val="00743CAB"/>
    <w:rsid w:val="00743EE1"/>
    <w:rsid w:val="007451DD"/>
    <w:rsid w:val="00745527"/>
    <w:rsid w:val="00746077"/>
    <w:rsid w:val="00746B30"/>
    <w:rsid w:val="00746D7B"/>
    <w:rsid w:val="0074712E"/>
    <w:rsid w:val="00747EAB"/>
    <w:rsid w:val="00750600"/>
    <w:rsid w:val="0075297B"/>
    <w:rsid w:val="00752E80"/>
    <w:rsid w:val="00755C0B"/>
    <w:rsid w:val="00756918"/>
    <w:rsid w:val="00760137"/>
    <w:rsid w:val="0076085F"/>
    <w:rsid w:val="00762625"/>
    <w:rsid w:val="007626CA"/>
    <w:rsid w:val="00762DC5"/>
    <w:rsid w:val="007632A8"/>
    <w:rsid w:val="00765855"/>
    <w:rsid w:val="00766255"/>
    <w:rsid w:val="0076777F"/>
    <w:rsid w:val="00767C43"/>
    <w:rsid w:val="00767E68"/>
    <w:rsid w:val="00770A12"/>
    <w:rsid w:val="007715EC"/>
    <w:rsid w:val="00772041"/>
    <w:rsid w:val="0077355B"/>
    <w:rsid w:val="007752C9"/>
    <w:rsid w:val="00775AEC"/>
    <w:rsid w:val="00776457"/>
    <w:rsid w:val="0077660E"/>
    <w:rsid w:val="00776A09"/>
    <w:rsid w:val="00776D9F"/>
    <w:rsid w:val="00776DD6"/>
    <w:rsid w:val="0077755A"/>
    <w:rsid w:val="00777BEE"/>
    <w:rsid w:val="00780331"/>
    <w:rsid w:val="00780995"/>
    <w:rsid w:val="00780B65"/>
    <w:rsid w:val="00781255"/>
    <w:rsid w:val="00781EB1"/>
    <w:rsid w:val="00781F4A"/>
    <w:rsid w:val="00782DEF"/>
    <w:rsid w:val="00782F12"/>
    <w:rsid w:val="00784073"/>
    <w:rsid w:val="00784532"/>
    <w:rsid w:val="007850F4"/>
    <w:rsid w:val="007854C8"/>
    <w:rsid w:val="00786310"/>
    <w:rsid w:val="00786849"/>
    <w:rsid w:val="00786ED3"/>
    <w:rsid w:val="00787477"/>
    <w:rsid w:val="007879D2"/>
    <w:rsid w:val="0079006E"/>
    <w:rsid w:val="0079076C"/>
    <w:rsid w:val="00790C3E"/>
    <w:rsid w:val="00793BFF"/>
    <w:rsid w:val="00794372"/>
    <w:rsid w:val="0079498D"/>
    <w:rsid w:val="00796669"/>
    <w:rsid w:val="007A08C2"/>
    <w:rsid w:val="007A0A5C"/>
    <w:rsid w:val="007A3FDD"/>
    <w:rsid w:val="007A4F61"/>
    <w:rsid w:val="007A5665"/>
    <w:rsid w:val="007A5721"/>
    <w:rsid w:val="007B00EF"/>
    <w:rsid w:val="007B0B45"/>
    <w:rsid w:val="007B6204"/>
    <w:rsid w:val="007B646E"/>
    <w:rsid w:val="007B688C"/>
    <w:rsid w:val="007C1A20"/>
    <w:rsid w:val="007C26F6"/>
    <w:rsid w:val="007C2BC2"/>
    <w:rsid w:val="007C30DB"/>
    <w:rsid w:val="007C37A4"/>
    <w:rsid w:val="007C4DE5"/>
    <w:rsid w:val="007C4EDF"/>
    <w:rsid w:val="007C65FD"/>
    <w:rsid w:val="007D0AC8"/>
    <w:rsid w:val="007D125D"/>
    <w:rsid w:val="007D1F8A"/>
    <w:rsid w:val="007D2C5D"/>
    <w:rsid w:val="007D2D72"/>
    <w:rsid w:val="007D305D"/>
    <w:rsid w:val="007D3713"/>
    <w:rsid w:val="007D49F0"/>
    <w:rsid w:val="007D5D97"/>
    <w:rsid w:val="007D72E3"/>
    <w:rsid w:val="007E0397"/>
    <w:rsid w:val="007E04B0"/>
    <w:rsid w:val="007E0D8A"/>
    <w:rsid w:val="007E13C3"/>
    <w:rsid w:val="007E1C42"/>
    <w:rsid w:val="007E2E57"/>
    <w:rsid w:val="007E3048"/>
    <w:rsid w:val="007E5095"/>
    <w:rsid w:val="007E5248"/>
    <w:rsid w:val="007E5823"/>
    <w:rsid w:val="007E688E"/>
    <w:rsid w:val="007E6CB8"/>
    <w:rsid w:val="007E70DE"/>
    <w:rsid w:val="007E7142"/>
    <w:rsid w:val="007E7A2E"/>
    <w:rsid w:val="007E7D0F"/>
    <w:rsid w:val="007E7FA4"/>
    <w:rsid w:val="007F0060"/>
    <w:rsid w:val="007F2DA5"/>
    <w:rsid w:val="007F31D2"/>
    <w:rsid w:val="007F3CA9"/>
    <w:rsid w:val="007F476F"/>
    <w:rsid w:val="007F5E25"/>
    <w:rsid w:val="007F65A7"/>
    <w:rsid w:val="007F7C7B"/>
    <w:rsid w:val="008003C9"/>
    <w:rsid w:val="00800C1F"/>
    <w:rsid w:val="0080252A"/>
    <w:rsid w:val="00803EE6"/>
    <w:rsid w:val="00804210"/>
    <w:rsid w:val="00805DBB"/>
    <w:rsid w:val="00806755"/>
    <w:rsid w:val="00806C13"/>
    <w:rsid w:val="00806E3C"/>
    <w:rsid w:val="008072AA"/>
    <w:rsid w:val="00807317"/>
    <w:rsid w:val="0081015F"/>
    <w:rsid w:val="0081094D"/>
    <w:rsid w:val="00811C81"/>
    <w:rsid w:val="00811D5D"/>
    <w:rsid w:val="00812682"/>
    <w:rsid w:val="008126CE"/>
    <w:rsid w:val="008130F2"/>
    <w:rsid w:val="00813A9E"/>
    <w:rsid w:val="00814047"/>
    <w:rsid w:val="00814DC7"/>
    <w:rsid w:val="00814E39"/>
    <w:rsid w:val="00815125"/>
    <w:rsid w:val="008151D6"/>
    <w:rsid w:val="0081679D"/>
    <w:rsid w:val="0081701E"/>
    <w:rsid w:val="00817180"/>
    <w:rsid w:val="008207A6"/>
    <w:rsid w:val="0082118E"/>
    <w:rsid w:val="00821466"/>
    <w:rsid w:val="00822524"/>
    <w:rsid w:val="00822A76"/>
    <w:rsid w:val="00822C6C"/>
    <w:rsid w:val="008270DA"/>
    <w:rsid w:val="00827948"/>
    <w:rsid w:val="00827DB9"/>
    <w:rsid w:val="0083202C"/>
    <w:rsid w:val="008323CE"/>
    <w:rsid w:val="0083317C"/>
    <w:rsid w:val="008378E2"/>
    <w:rsid w:val="00837B67"/>
    <w:rsid w:val="00840BA9"/>
    <w:rsid w:val="008412E9"/>
    <w:rsid w:val="00841A36"/>
    <w:rsid w:val="00841A5F"/>
    <w:rsid w:val="008437E8"/>
    <w:rsid w:val="00845B29"/>
    <w:rsid w:val="008477DA"/>
    <w:rsid w:val="008501F3"/>
    <w:rsid w:val="008512A3"/>
    <w:rsid w:val="008516BF"/>
    <w:rsid w:val="008517E5"/>
    <w:rsid w:val="008518F2"/>
    <w:rsid w:val="008523E3"/>
    <w:rsid w:val="00854981"/>
    <w:rsid w:val="00857057"/>
    <w:rsid w:val="00857C21"/>
    <w:rsid w:val="008608FD"/>
    <w:rsid w:val="00860A1C"/>
    <w:rsid w:val="008617EB"/>
    <w:rsid w:val="00861B51"/>
    <w:rsid w:val="00862081"/>
    <w:rsid w:val="00862FB5"/>
    <w:rsid w:val="00863525"/>
    <w:rsid w:val="008637C4"/>
    <w:rsid w:val="00864117"/>
    <w:rsid w:val="00864FA3"/>
    <w:rsid w:val="00865033"/>
    <w:rsid w:val="00865528"/>
    <w:rsid w:val="0086589E"/>
    <w:rsid w:val="00867D7F"/>
    <w:rsid w:val="0086FEE4"/>
    <w:rsid w:val="00871AC0"/>
    <w:rsid w:val="00872C74"/>
    <w:rsid w:val="00874AF6"/>
    <w:rsid w:val="00874F5E"/>
    <w:rsid w:val="00875145"/>
    <w:rsid w:val="0087562D"/>
    <w:rsid w:val="00875D41"/>
    <w:rsid w:val="0087734F"/>
    <w:rsid w:val="008802BC"/>
    <w:rsid w:val="0088205B"/>
    <w:rsid w:val="008833F8"/>
    <w:rsid w:val="0088365C"/>
    <w:rsid w:val="00883686"/>
    <w:rsid w:val="00883C21"/>
    <w:rsid w:val="00883E13"/>
    <w:rsid w:val="0088488A"/>
    <w:rsid w:val="00885304"/>
    <w:rsid w:val="00886F26"/>
    <w:rsid w:val="0088716F"/>
    <w:rsid w:val="0088733D"/>
    <w:rsid w:val="00887F40"/>
    <w:rsid w:val="0089064F"/>
    <w:rsid w:val="00890831"/>
    <w:rsid w:val="00890AC6"/>
    <w:rsid w:val="00890B43"/>
    <w:rsid w:val="008920CF"/>
    <w:rsid w:val="00892780"/>
    <w:rsid w:val="00892C58"/>
    <w:rsid w:val="00892CDF"/>
    <w:rsid w:val="00894529"/>
    <w:rsid w:val="00896C44"/>
    <w:rsid w:val="008A025D"/>
    <w:rsid w:val="008A0DD2"/>
    <w:rsid w:val="008A25D8"/>
    <w:rsid w:val="008A3670"/>
    <w:rsid w:val="008A6094"/>
    <w:rsid w:val="008A77F4"/>
    <w:rsid w:val="008A7FD5"/>
    <w:rsid w:val="008B0CD3"/>
    <w:rsid w:val="008B1C59"/>
    <w:rsid w:val="008B271D"/>
    <w:rsid w:val="008B317A"/>
    <w:rsid w:val="008B32FB"/>
    <w:rsid w:val="008B39F9"/>
    <w:rsid w:val="008B3E49"/>
    <w:rsid w:val="008C125C"/>
    <w:rsid w:val="008C3F39"/>
    <w:rsid w:val="008C4A75"/>
    <w:rsid w:val="008C4B21"/>
    <w:rsid w:val="008C54F7"/>
    <w:rsid w:val="008C5C51"/>
    <w:rsid w:val="008C5C59"/>
    <w:rsid w:val="008C6972"/>
    <w:rsid w:val="008C71D4"/>
    <w:rsid w:val="008C7AB7"/>
    <w:rsid w:val="008D0163"/>
    <w:rsid w:val="008D0B02"/>
    <w:rsid w:val="008D103F"/>
    <w:rsid w:val="008D1086"/>
    <w:rsid w:val="008D45AE"/>
    <w:rsid w:val="008D59AD"/>
    <w:rsid w:val="008D630A"/>
    <w:rsid w:val="008D7495"/>
    <w:rsid w:val="008D7665"/>
    <w:rsid w:val="008D7D2F"/>
    <w:rsid w:val="008E0041"/>
    <w:rsid w:val="008E03AC"/>
    <w:rsid w:val="008E03CD"/>
    <w:rsid w:val="008E04A8"/>
    <w:rsid w:val="008E14C1"/>
    <w:rsid w:val="008E28BB"/>
    <w:rsid w:val="008E50FA"/>
    <w:rsid w:val="008E5179"/>
    <w:rsid w:val="008E5664"/>
    <w:rsid w:val="008E5EFE"/>
    <w:rsid w:val="008E6354"/>
    <w:rsid w:val="008E7684"/>
    <w:rsid w:val="008E78E6"/>
    <w:rsid w:val="008E7E14"/>
    <w:rsid w:val="008F0E65"/>
    <w:rsid w:val="008F0FA9"/>
    <w:rsid w:val="008F2B59"/>
    <w:rsid w:val="008F37AB"/>
    <w:rsid w:val="008F4EE4"/>
    <w:rsid w:val="008F5941"/>
    <w:rsid w:val="008F6369"/>
    <w:rsid w:val="00900337"/>
    <w:rsid w:val="0090073B"/>
    <w:rsid w:val="00901055"/>
    <w:rsid w:val="00901573"/>
    <w:rsid w:val="00904AE4"/>
    <w:rsid w:val="009057F8"/>
    <w:rsid w:val="009059B1"/>
    <w:rsid w:val="00905F62"/>
    <w:rsid w:val="00906474"/>
    <w:rsid w:val="009066B1"/>
    <w:rsid w:val="00906CBA"/>
    <w:rsid w:val="00906DEF"/>
    <w:rsid w:val="00910002"/>
    <w:rsid w:val="00910A89"/>
    <w:rsid w:val="00910EDB"/>
    <w:rsid w:val="00912ACE"/>
    <w:rsid w:val="00912B24"/>
    <w:rsid w:val="00913428"/>
    <w:rsid w:val="0091469B"/>
    <w:rsid w:val="0091532F"/>
    <w:rsid w:val="00917333"/>
    <w:rsid w:val="0091748C"/>
    <w:rsid w:val="0091767B"/>
    <w:rsid w:val="00917E51"/>
    <w:rsid w:val="00922E29"/>
    <w:rsid w:val="00924789"/>
    <w:rsid w:val="0092621C"/>
    <w:rsid w:val="00926368"/>
    <w:rsid w:val="0092719E"/>
    <w:rsid w:val="0092766A"/>
    <w:rsid w:val="00927F57"/>
    <w:rsid w:val="009300C9"/>
    <w:rsid w:val="00931445"/>
    <w:rsid w:val="009315CF"/>
    <w:rsid w:val="00932C38"/>
    <w:rsid w:val="009338C6"/>
    <w:rsid w:val="00935D89"/>
    <w:rsid w:val="0093671D"/>
    <w:rsid w:val="009367E5"/>
    <w:rsid w:val="00936A08"/>
    <w:rsid w:val="00936A9F"/>
    <w:rsid w:val="00936D7D"/>
    <w:rsid w:val="009377EC"/>
    <w:rsid w:val="00937BA6"/>
    <w:rsid w:val="00940B0E"/>
    <w:rsid w:val="009422F8"/>
    <w:rsid w:val="00943C79"/>
    <w:rsid w:val="00944198"/>
    <w:rsid w:val="009449F7"/>
    <w:rsid w:val="00944B96"/>
    <w:rsid w:val="0094584D"/>
    <w:rsid w:val="00945C11"/>
    <w:rsid w:val="0094662C"/>
    <w:rsid w:val="00950AFB"/>
    <w:rsid w:val="00952B58"/>
    <w:rsid w:val="00952D6D"/>
    <w:rsid w:val="009548EE"/>
    <w:rsid w:val="00954F5D"/>
    <w:rsid w:val="00955012"/>
    <w:rsid w:val="009550DB"/>
    <w:rsid w:val="009563E8"/>
    <w:rsid w:val="0096018B"/>
    <w:rsid w:val="009608BD"/>
    <w:rsid w:val="00962641"/>
    <w:rsid w:val="00963828"/>
    <w:rsid w:val="0096443E"/>
    <w:rsid w:val="00964B28"/>
    <w:rsid w:val="00964E67"/>
    <w:rsid w:val="009651A5"/>
    <w:rsid w:val="009651CB"/>
    <w:rsid w:val="00965583"/>
    <w:rsid w:val="00970C01"/>
    <w:rsid w:val="00970E34"/>
    <w:rsid w:val="009714E8"/>
    <w:rsid w:val="009717FB"/>
    <w:rsid w:val="00972DC6"/>
    <w:rsid w:val="009734E0"/>
    <w:rsid w:val="00974608"/>
    <w:rsid w:val="00974743"/>
    <w:rsid w:val="009749FB"/>
    <w:rsid w:val="0097514B"/>
    <w:rsid w:val="00975B47"/>
    <w:rsid w:val="00977238"/>
    <w:rsid w:val="00977B55"/>
    <w:rsid w:val="00977C82"/>
    <w:rsid w:val="00981B29"/>
    <w:rsid w:val="00982C5E"/>
    <w:rsid w:val="009841D1"/>
    <w:rsid w:val="00984966"/>
    <w:rsid w:val="00984A18"/>
    <w:rsid w:val="00984EDB"/>
    <w:rsid w:val="009855E8"/>
    <w:rsid w:val="00985967"/>
    <w:rsid w:val="00985CFC"/>
    <w:rsid w:val="00985FD8"/>
    <w:rsid w:val="009861E8"/>
    <w:rsid w:val="00987B98"/>
    <w:rsid w:val="00990E5C"/>
    <w:rsid w:val="00993D34"/>
    <w:rsid w:val="00993E41"/>
    <w:rsid w:val="009950C7"/>
    <w:rsid w:val="00995294"/>
    <w:rsid w:val="00996936"/>
    <w:rsid w:val="00996B5B"/>
    <w:rsid w:val="00997D35"/>
    <w:rsid w:val="009A01EF"/>
    <w:rsid w:val="009A0928"/>
    <w:rsid w:val="009A0A18"/>
    <w:rsid w:val="009A13A3"/>
    <w:rsid w:val="009A2A7C"/>
    <w:rsid w:val="009A2AD0"/>
    <w:rsid w:val="009A3134"/>
    <w:rsid w:val="009A320D"/>
    <w:rsid w:val="009A39C1"/>
    <w:rsid w:val="009A5037"/>
    <w:rsid w:val="009A5A33"/>
    <w:rsid w:val="009A6F01"/>
    <w:rsid w:val="009A7DE8"/>
    <w:rsid w:val="009B02C6"/>
    <w:rsid w:val="009B0597"/>
    <w:rsid w:val="009B0729"/>
    <w:rsid w:val="009B0CC3"/>
    <w:rsid w:val="009B105A"/>
    <w:rsid w:val="009B171A"/>
    <w:rsid w:val="009B173C"/>
    <w:rsid w:val="009B189B"/>
    <w:rsid w:val="009B2EDF"/>
    <w:rsid w:val="009B43B1"/>
    <w:rsid w:val="009B4940"/>
    <w:rsid w:val="009B70B1"/>
    <w:rsid w:val="009C0291"/>
    <w:rsid w:val="009C057C"/>
    <w:rsid w:val="009C0C6D"/>
    <w:rsid w:val="009C0DC8"/>
    <w:rsid w:val="009C14E9"/>
    <w:rsid w:val="009C42B8"/>
    <w:rsid w:val="009C4A26"/>
    <w:rsid w:val="009C5F21"/>
    <w:rsid w:val="009C67E7"/>
    <w:rsid w:val="009C7359"/>
    <w:rsid w:val="009D088B"/>
    <w:rsid w:val="009D1023"/>
    <w:rsid w:val="009D12C3"/>
    <w:rsid w:val="009D1CA1"/>
    <w:rsid w:val="009D1D56"/>
    <w:rsid w:val="009D2A85"/>
    <w:rsid w:val="009D2D45"/>
    <w:rsid w:val="009D5EBC"/>
    <w:rsid w:val="009D6E65"/>
    <w:rsid w:val="009D7D71"/>
    <w:rsid w:val="009E04B2"/>
    <w:rsid w:val="009E0C6E"/>
    <w:rsid w:val="009E0F79"/>
    <w:rsid w:val="009E128F"/>
    <w:rsid w:val="009E1644"/>
    <w:rsid w:val="009E1858"/>
    <w:rsid w:val="009E18A8"/>
    <w:rsid w:val="009E33B3"/>
    <w:rsid w:val="009E366A"/>
    <w:rsid w:val="009E4460"/>
    <w:rsid w:val="009E5F32"/>
    <w:rsid w:val="009E6F48"/>
    <w:rsid w:val="009E6FE1"/>
    <w:rsid w:val="009E7725"/>
    <w:rsid w:val="009E7A66"/>
    <w:rsid w:val="009F0697"/>
    <w:rsid w:val="009F0D21"/>
    <w:rsid w:val="009F15F5"/>
    <w:rsid w:val="009F271E"/>
    <w:rsid w:val="009F3B2F"/>
    <w:rsid w:val="009F4017"/>
    <w:rsid w:val="009F4C20"/>
    <w:rsid w:val="009F5ACC"/>
    <w:rsid w:val="009F5EA1"/>
    <w:rsid w:val="009F607B"/>
    <w:rsid w:val="009F6782"/>
    <w:rsid w:val="009F7283"/>
    <w:rsid w:val="009F7355"/>
    <w:rsid w:val="009F7514"/>
    <w:rsid w:val="009F7779"/>
    <w:rsid w:val="009F7C4E"/>
    <w:rsid w:val="009F7D10"/>
    <w:rsid w:val="00A010C5"/>
    <w:rsid w:val="00A01503"/>
    <w:rsid w:val="00A01648"/>
    <w:rsid w:val="00A01A1C"/>
    <w:rsid w:val="00A01A1D"/>
    <w:rsid w:val="00A01AFD"/>
    <w:rsid w:val="00A02B16"/>
    <w:rsid w:val="00A0324F"/>
    <w:rsid w:val="00A044A8"/>
    <w:rsid w:val="00A048E1"/>
    <w:rsid w:val="00A053FF"/>
    <w:rsid w:val="00A055BD"/>
    <w:rsid w:val="00A059DF"/>
    <w:rsid w:val="00A05BA4"/>
    <w:rsid w:val="00A06CB4"/>
    <w:rsid w:val="00A1103D"/>
    <w:rsid w:val="00A11A82"/>
    <w:rsid w:val="00A12D67"/>
    <w:rsid w:val="00A12ED6"/>
    <w:rsid w:val="00A1479A"/>
    <w:rsid w:val="00A159D8"/>
    <w:rsid w:val="00A17021"/>
    <w:rsid w:val="00A170E0"/>
    <w:rsid w:val="00A17182"/>
    <w:rsid w:val="00A20A3A"/>
    <w:rsid w:val="00A21F59"/>
    <w:rsid w:val="00A2225B"/>
    <w:rsid w:val="00A22F2C"/>
    <w:rsid w:val="00A22FB8"/>
    <w:rsid w:val="00A231F6"/>
    <w:rsid w:val="00A237CB"/>
    <w:rsid w:val="00A24152"/>
    <w:rsid w:val="00A24791"/>
    <w:rsid w:val="00A25BD9"/>
    <w:rsid w:val="00A26AAA"/>
    <w:rsid w:val="00A27B81"/>
    <w:rsid w:val="00A30DB7"/>
    <w:rsid w:val="00A312B8"/>
    <w:rsid w:val="00A3174B"/>
    <w:rsid w:val="00A33A2E"/>
    <w:rsid w:val="00A34D44"/>
    <w:rsid w:val="00A3529D"/>
    <w:rsid w:val="00A35CDE"/>
    <w:rsid w:val="00A376FB"/>
    <w:rsid w:val="00A410F7"/>
    <w:rsid w:val="00A41540"/>
    <w:rsid w:val="00A41B5F"/>
    <w:rsid w:val="00A41FE9"/>
    <w:rsid w:val="00A42E52"/>
    <w:rsid w:val="00A44FB7"/>
    <w:rsid w:val="00A45CED"/>
    <w:rsid w:val="00A46519"/>
    <w:rsid w:val="00A46E91"/>
    <w:rsid w:val="00A475A0"/>
    <w:rsid w:val="00A47DE5"/>
    <w:rsid w:val="00A51325"/>
    <w:rsid w:val="00A51B18"/>
    <w:rsid w:val="00A52215"/>
    <w:rsid w:val="00A532A2"/>
    <w:rsid w:val="00A53B95"/>
    <w:rsid w:val="00A53D61"/>
    <w:rsid w:val="00A54EE0"/>
    <w:rsid w:val="00A552C3"/>
    <w:rsid w:val="00A55632"/>
    <w:rsid w:val="00A55B4B"/>
    <w:rsid w:val="00A564FE"/>
    <w:rsid w:val="00A56BCC"/>
    <w:rsid w:val="00A57258"/>
    <w:rsid w:val="00A600DE"/>
    <w:rsid w:val="00A61571"/>
    <w:rsid w:val="00A61E73"/>
    <w:rsid w:val="00A6219A"/>
    <w:rsid w:val="00A63A0F"/>
    <w:rsid w:val="00A64282"/>
    <w:rsid w:val="00A65539"/>
    <w:rsid w:val="00A677AC"/>
    <w:rsid w:val="00A67908"/>
    <w:rsid w:val="00A689AD"/>
    <w:rsid w:val="00A6AFF7"/>
    <w:rsid w:val="00A70423"/>
    <w:rsid w:val="00A7065C"/>
    <w:rsid w:val="00A70B15"/>
    <w:rsid w:val="00A72439"/>
    <w:rsid w:val="00A726DF"/>
    <w:rsid w:val="00A7272D"/>
    <w:rsid w:val="00A728A4"/>
    <w:rsid w:val="00A7290A"/>
    <w:rsid w:val="00A733E5"/>
    <w:rsid w:val="00A73CCD"/>
    <w:rsid w:val="00A73D57"/>
    <w:rsid w:val="00A74A79"/>
    <w:rsid w:val="00A7599A"/>
    <w:rsid w:val="00A76612"/>
    <w:rsid w:val="00A80A3C"/>
    <w:rsid w:val="00A80CA8"/>
    <w:rsid w:val="00A80D62"/>
    <w:rsid w:val="00A81267"/>
    <w:rsid w:val="00A81DCE"/>
    <w:rsid w:val="00A8252D"/>
    <w:rsid w:val="00A8345A"/>
    <w:rsid w:val="00A83C78"/>
    <w:rsid w:val="00A83CD8"/>
    <w:rsid w:val="00A85E53"/>
    <w:rsid w:val="00A86454"/>
    <w:rsid w:val="00A86C9B"/>
    <w:rsid w:val="00A86D6E"/>
    <w:rsid w:val="00A8712E"/>
    <w:rsid w:val="00A8757D"/>
    <w:rsid w:val="00A87967"/>
    <w:rsid w:val="00A90CB5"/>
    <w:rsid w:val="00A92DFE"/>
    <w:rsid w:val="00A92E41"/>
    <w:rsid w:val="00A958BF"/>
    <w:rsid w:val="00AA117E"/>
    <w:rsid w:val="00AA1867"/>
    <w:rsid w:val="00AA280C"/>
    <w:rsid w:val="00AA29E6"/>
    <w:rsid w:val="00AA2E62"/>
    <w:rsid w:val="00AA362E"/>
    <w:rsid w:val="00AA3D25"/>
    <w:rsid w:val="00AA6308"/>
    <w:rsid w:val="00AA6689"/>
    <w:rsid w:val="00AA7F69"/>
    <w:rsid w:val="00AB0D29"/>
    <w:rsid w:val="00AB1807"/>
    <w:rsid w:val="00AB2C64"/>
    <w:rsid w:val="00AB5B12"/>
    <w:rsid w:val="00AB5FBF"/>
    <w:rsid w:val="00AB6557"/>
    <w:rsid w:val="00AB757F"/>
    <w:rsid w:val="00AB7D8A"/>
    <w:rsid w:val="00AC0A1B"/>
    <w:rsid w:val="00AC302D"/>
    <w:rsid w:val="00AC3215"/>
    <w:rsid w:val="00AC3EA4"/>
    <w:rsid w:val="00AC7391"/>
    <w:rsid w:val="00AC75BD"/>
    <w:rsid w:val="00AC79AD"/>
    <w:rsid w:val="00AC7A02"/>
    <w:rsid w:val="00AD0072"/>
    <w:rsid w:val="00AD0EE3"/>
    <w:rsid w:val="00AD1472"/>
    <w:rsid w:val="00AD1532"/>
    <w:rsid w:val="00AD485D"/>
    <w:rsid w:val="00AD5084"/>
    <w:rsid w:val="00AE246B"/>
    <w:rsid w:val="00AE27E2"/>
    <w:rsid w:val="00AE2F07"/>
    <w:rsid w:val="00AE47EA"/>
    <w:rsid w:val="00AE60AA"/>
    <w:rsid w:val="00AE6A68"/>
    <w:rsid w:val="00AE6DB5"/>
    <w:rsid w:val="00AE71AD"/>
    <w:rsid w:val="00AE7383"/>
    <w:rsid w:val="00AE7755"/>
    <w:rsid w:val="00AE779E"/>
    <w:rsid w:val="00AE7825"/>
    <w:rsid w:val="00AF0146"/>
    <w:rsid w:val="00AF1D40"/>
    <w:rsid w:val="00AF2665"/>
    <w:rsid w:val="00AF2992"/>
    <w:rsid w:val="00AF3BDC"/>
    <w:rsid w:val="00AF3C46"/>
    <w:rsid w:val="00AF3ED8"/>
    <w:rsid w:val="00AF3EF1"/>
    <w:rsid w:val="00AF540F"/>
    <w:rsid w:val="00AF5A03"/>
    <w:rsid w:val="00AF5F85"/>
    <w:rsid w:val="00AF664F"/>
    <w:rsid w:val="00AF6788"/>
    <w:rsid w:val="00AF68DB"/>
    <w:rsid w:val="00AF6D4B"/>
    <w:rsid w:val="00B0033F"/>
    <w:rsid w:val="00B0113F"/>
    <w:rsid w:val="00B013AC"/>
    <w:rsid w:val="00B02D0E"/>
    <w:rsid w:val="00B03BDB"/>
    <w:rsid w:val="00B03C61"/>
    <w:rsid w:val="00B03F95"/>
    <w:rsid w:val="00B041B9"/>
    <w:rsid w:val="00B043DD"/>
    <w:rsid w:val="00B04A84"/>
    <w:rsid w:val="00B057FA"/>
    <w:rsid w:val="00B05A6C"/>
    <w:rsid w:val="00B063B4"/>
    <w:rsid w:val="00B063F7"/>
    <w:rsid w:val="00B104A4"/>
    <w:rsid w:val="00B108D8"/>
    <w:rsid w:val="00B10A3D"/>
    <w:rsid w:val="00B11D96"/>
    <w:rsid w:val="00B13132"/>
    <w:rsid w:val="00B1331B"/>
    <w:rsid w:val="00B15A56"/>
    <w:rsid w:val="00B16D55"/>
    <w:rsid w:val="00B170F4"/>
    <w:rsid w:val="00B17772"/>
    <w:rsid w:val="00B17B4F"/>
    <w:rsid w:val="00B2086D"/>
    <w:rsid w:val="00B23671"/>
    <w:rsid w:val="00B23E82"/>
    <w:rsid w:val="00B24320"/>
    <w:rsid w:val="00B25016"/>
    <w:rsid w:val="00B25566"/>
    <w:rsid w:val="00B258EF"/>
    <w:rsid w:val="00B2610D"/>
    <w:rsid w:val="00B2619A"/>
    <w:rsid w:val="00B2697F"/>
    <w:rsid w:val="00B27536"/>
    <w:rsid w:val="00B300A5"/>
    <w:rsid w:val="00B31050"/>
    <w:rsid w:val="00B32207"/>
    <w:rsid w:val="00B32256"/>
    <w:rsid w:val="00B33361"/>
    <w:rsid w:val="00B33378"/>
    <w:rsid w:val="00B336C2"/>
    <w:rsid w:val="00B33A19"/>
    <w:rsid w:val="00B33A8E"/>
    <w:rsid w:val="00B37C3B"/>
    <w:rsid w:val="00B41EF0"/>
    <w:rsid w:val="00B42D60"/>
    <w:rsid w:val="00B445B9"/>
    <w:rsid w:val="00B44BAF"/>
    <w:rsid w:val="00B477F8"/>
    <w:rsid w:val="00B47A98"/>
    <w:rsid w:val="00B50622"/>
    <w:rsid w:val="00B52041"/>
    <w:rsid w:val="00B52B85"/>
    <w:rsid w:val="00B530CF"/>
    <w:rsid w:val="00B5394A"/>
    <w:rsid w:val="00B54F96"/>
    <w:rsid w:val="00B60AB3"/>
    <w:rsid w:val="00B617C2"/>
    <w:rsid w:val="00B62531"/>
    <w:rsid w:val="00B62726"/>
    <w:rsid w:val="00B62876"/>
    <w:rsid w:val="00B6448F"/>
    <w:rsid w:val="00B66730"/>
    <w:rsid w:val="00B67CB8"/>
    <w:rsid w:val="00B67E00"/>
    <w:rsid w:val="00B6EED9"/>
    <w:rsid w:val="00B7222B"/>
    <w:rsid w:val="00B72D7D"/>
    <w:rsid w:val="00B74612"/>
    <w:rsid w:val="00B763B6"/>
    <w:rsid w:val="00B77BC5"/>
    <w:rsid w:val="00B8078E"/>
    <w:rsid w:val="00B8152D"/>
    <w:rsid w:val="00B817C8"/>
    <w:rsid w:val="00B82E72"/>
    <w:rsid w:val="00B82F23"/>
    <w:rsid w:val="00B83830"/>
    <w:rsid w:val="00B84780"/>
    <w:rsid w:val="00B8700B"/>
    <w:rsid w:val="00B90D9C"/>
    <w:rsid w:val="00B91201"/>
    <w:rsid w:val="00B91EA9"/>
    <w:rsid w:val="00B92E5D"/>
    <w:rsid w:val="00B935A4"/>
    <w:rsid w:val="00B93605"/>
    <w:rsid w:val="00B94016"/>
    <w:rsid w:val="00B94047"/>
    <w:rsid w:val="00B94730"/>
    <w:rsid w:val="00B951EA"/>
    <w:rsid w:val="00BA1AF5"/>
    <w:rsid w:val="00BA1FA2"/>
    <w:rsid w:val="00BA2141"/>
    <w:rsid w:val="00BA2975"/>
    <w:rsid w:val="00BA2C45"/>
    <w:rsid w:val="00BA3236"/>
    <w:rsid w:val="00BA33B8"/>
    <w:rsid w:val="00BA7513"/>
    <w:rsid w:val="00BB03E3"/>
    <w:rsid w:val="00BB0B81"/>
    <w:rsid w:val="00BB1192"/>
    <w:rsid w:val="00BB1516"/>
    <w:rsid w:val="00BB26EA"/>
    <w:rsid w:val="00BB38DF"/>
    <w:rsid w:val="00BB48A8"/>
    <w:rsid w:val="00BB4BE9"/>
    <w:rsid w:val="00BB5CAA"/>
    <w:rsid w:val="00BB6A6B"/>
    <w:rsid w:val="00BB77A0"/>
    <w:rsid w:val="00BB796D"/>
    <w:rsid w:val="00BB7E26"/>
    <w:rsid w:val="00BC0309"/>
    <w:rsid w:val="00BC05A5"/>
    <w:rsid w:val="00BC0697"/>
    <w:rsid w:val="00BC0EC6"/>
    <w:rsid w:val="00BC15F6"/>
    <w:rsid w:val="00BC1D1B"/>
    <w:rsid w:val="00BC1D81"/>
    <w:rsid w:val="00BC2444"/>
    <w:rsid w:val="00BC2E0B"/>
    <w:rsid w:val="00BC2E83"/>
    <w:rsid w:val="00BC3944"/>
    <w:rsid w:val="00BC3B3A"/>
    <w:rsid w:val="00BC4DB7"/>
    <w:rsid w:val="00BC4F38"/>
    <w:rsid w:val="00BC5960"/>
    <w:rsid w:val="00BC59DC"/>
    <w:rsid w:val="00BC65FF"/>
    <w:rsid w:val="00BC7A0E"/>
    <w:rsid w:val="00BC7CE5"/>
    <w:rsid w:val="00BD0637"/>
    <w:rsid w:val="00BD1D74"/>
    <w:rsid w:val="00BD27C9"/>
    <w:rsid w:val="00BD32A8"/>
    <w:rsid w:val="00BD3314"/>
    <w:rsid w:val="00BD3E8B"/>
    <w:rsid w:val="00BD3FED"/>
    <w:rsid w:val="00BD556D"/>
    <w:rsid w:val="00BD557F"/>
    <w:rsid w:val="00BD6ED6"/>
    <w:rsid w:val="00BD7BF8"/>
    <w:rsid w:val="00BD7E75"/>
    <w:rsid w:val="00BD7F47"/>
    <w:rsid w:val="00BE1CEB"/>
    <w:rsid w:val="00BE2302"/>
    <w:rsid w:val="00BE328F"/>
    <w:rsid w:val="00BE3BCC"/>
    <w:rsid w:val="00BE41A9"/>
    <w:rsid w:val="00BE4B9D"/>
    <w:rsid w:val="00BE5502"/>
    <w:rsid w:val="00BE577C"/>
    <w:rsid w:val="00BE7E98"/>
    <w:rsid w:val="00BF02DC"/>
    <w:rsid w:val="00BF105E"/>
    <w:rsid w:val="00BF1801"/>
    <w:rsid w:val="00BF19D4"/>
    <w:rsid w:val="00BF1D24"/>
    <w:rsid w:val="00BF25CA"/>
    <w:rsid w:val="00BF3F2B"/>
    <w:rsid w:val="00BF515F"/>
    <w:rsid w:val="00BF69F0"/>
    <w:rsid w:val="00BF7971"/>
    <w:rsid w:val="00C0173A"/>
    <w:rsid w:val="00C03A70"/>
    <w:rsid w:val="00C03B0A"/>
    <w:rsid w:val="00C03E4B"/>
    <w:rsid w:val="00C0514B"/>
    <w:rsid w:val="00C05E8B"/>
    <w:rsid w:val="00C06546"/>
    <w:rsid w:val="00C0744E"/>
    <w:rsid w:val="00C076A9"/>
    <w:rsid w:val="00C0777F"/>
    <w:rsid w:val="00C118AB"/>
    <w:rsid w:val="00C127B7"/>
    <w:rsid w:val="00C129F6"/>
    <w:rsid w:val="00C12EA7"/>
    <w:rsid w:val="00C1348C"/>
    <w:rsid w:val="00C14444"/>
    <w:rsid w:val="00C15A52"/>
    <w:rsid w:val="00C20A3B"/>
    <w:rsid w:val="00C213F1"/>
    <w:rsid w:val="00C22D44"/>
    <w:rsid w:val="00C23070"/>
    <w:rsid w:val="00C23691"/>
    <w:rsid w:val="00C23CC8"/>
    <w:rsid w:val="00C23E16"/>
    <w:rsid w:val="00C24268"/>
    <w:rsid w:val="00C30057"/>
    <w:rsid w:val="00C309A1"/>
    <w:rsid w:val="00C349F4"/>
    <w:rsid w:val="00C3606C"/>
    <w:rsid w:val="00C37D6E"/>
    <w:rsid w:val="00C4241B"/>
    <w:rsid w:val="00C42894"/>
    <w:rsid w:val="00C43E94"/>
    <w:rsid w:val="00C4492F"/>
    <w:rsid w:val="00C44C4B"/>
    <w:rsid w:val="00C46994"/>
    <w:rsid w:val="00C46F7D"/>
    <w:rsid w:val="00C514F8"/>
    <w:rsid w:val="00C51D0F"/>
    <w:rsid w:val="00C52778"/>
    <w:rsid w:val="00C556C1"/>
    <w:rsid w:val="00C55FAC"/>
    <w:rsid w:val="00C56165"/>
    <w:rsid w:val="00C56C13"/>
    <w:rsid w:val="00C57446"/>
    <w:rsid w:val="00C60E86"/>
    <w:rsid w:val="00C61A1F"/>
    <w:rsid w:val="00C62040"/>
    <w:rsid w:val="00C62398"/>
    <w:rsid w:val="00C629F5"/>
    <w:rsid w:val="00C63594"/>
    <w:rsid w:val="00C65938"/>
    <w:rsid w:val="00C66B4C"/>
    <w:rsid w:val="00C670A0"/>
    <w:rsid w:val="00C67288"/>
    <w:rsid w:val="00C674CF"/>
    <w:rsid w:val="00C67941"/>
    <w:rsid w:val="00C70282"/>
    <w:rsid w:val="00C718C0"/>
    <w:rsid w:val="00C71C33"/>
    <w:rsid w:val="00C73B87"/>
    <w:rsid w:val="00C73C06"/>
    <w:rsid w:val="00C740E8"/>
    <w:rsid w:val="00C74FDB"/>
    <w:rsid w:val="00C756EF"/>
    <w:rsid w:val="00C75939"/>
    <w:rsid w:val="00C77163"/>
    <w:rsid w:val="00C7766A"/>
    <w:rsid w:val="00C77B69"/>
    <w:rsid w:val="00C80482"/>
    <w:rsid w:val="00C81303"/>
    <w:rsid w:val="00C82013"/>
    <w:rsid w:val="00C82FB5"/>
    <w:rsid w:val="00C83086"/>
    <w:rsid w:val="00C84165"/>
    <w:rsid w:val="00C86466"/>
    <w:rsid w:val="00C866AF"/>
    <w:rsid w:val="00C8732B"/>
    <w:rsid w:val="00C906E9"/>
    <w:rsid w:val="00C92674"/>
    <w:rsid w:val="00C93E91"/>
    <w:rsid w:val="00C94449"/>
    <w:rsid w:val="00C95328"/>
    <w:rsid w:val="00C95B0F"/>
    <w:rsid w:val="00C96A92"/>
    <w:rsid w:val="00C96BF6"/>
    <w:rsid w:val="00C975C6"/>
    <w:rsid w:val="00C97A21"/>
    <w:rsid w:val="00CA140D"/>
    <w:rsid w:val="00CA154A"/>
    <w:rsid w:val="00CA337B"/>
    <w:rsid w:val="00CA3959"/>
    <w:rsid w:val="00CA41BF"/>
    <w:rsid w:val="00CA473F"/>
    <w:rsid w:val="00CA48C6"/>
    <w:rsid w:val="00CA4B1C"/>
    <w:rsid w:val="00CA686F"/>
    <w:rsid w:val="00CA79F4"/>
    <w:rsid w:val="00CA7F50"/>
    <w:rsid w:val="00CB19A0"/>
    <w:rsid w:val="00CB2197"/>
    <w:rsid w:val="00CB27E7"/>
    <w:rsid w:val="00CB2C4A"/>
    <w:rsid w:val="00CB34BA"/>
    <w:rsid w:val="00CB37A9"/>
    <w:rsid w:val="00CB3A39"/>
    <w:rsid w:val="00CB4EC2"/>
    <w:rsid w:val="00CB753C"/>
    <w:rsid w:val="00CC01A2"/>
    <w:rsid w:val="00CC01E5"/>
    <w:rsid w:val="00CC0797"/>
    <w:rsid w:val="00CC0883"/>
    <w:rsid w:val="00CC0CB1"/>
    <w:rsid w:val="00CC0EC9"/>
    <w:rsid w:val="00CC1D60"/>
    <w:rsid w:val="00CC2864"/>
    <w:rsid w:val="00CC3326"/>
    <w:rsid w:val="00CC4217"/>
    <w:rsid w:val="00CC4819"/>
    <w:rsid w:val="00CC49EE"/>
    <w:rsid w:val="00CC5C37"/>
    <w:rsid w:val="00CC662F"/>
    <w:rsid w:val="00CC6A61"/>
    <w:rsid w:val="00CD162B"/>
    <w:rsid w:val="00CD16A2"/>
    <w:rsid w:val="00CD1F38"/>
    <w:rsid w:val="00CD3546"/>
    <w:rsid w:val="00CD3873"/>
    <w:rsid w:val="00CD47A3"/>
    <w:rsid w:val="00CD4EFD"/>
    <w:rsid w:val="00CD4FA5"/>
    <w:rsid w:val="00CD54C8"/>
    <w:rsid w:val="00CD5E01"/>
    <w:rsid w:val="00CD68DF"/>
    <w:rsid w:val="00CD7C2A"/>
    <w:rsid w:val="00CD7E39"/>
    <w:rsid w:val="00CE050D"/>
    <w:rsid w:val="00CE178C"/>
    <w:rsid w:val="00CE1B63"/>
    <w:rsid w:val="00CE466F"/>
    <w:rsid w:val="00CE4C37"/>
    <w:rsid w:val="00CE4E0A"/>
    <w:rsid w:val="00CE5565"/>
    <w:rsid w:val="00CE5D12"/>
    <w:rsid w:val="00CE5EF5"/>
    <w:rsid w:val="00CE6F86"/>
    <w:rsid w:val="00CF1EAF"/>
    <w:rsid w:val="00CF230B"/>
    <w:rsid w:val="00CF2691"/>
    <w:rsid w:val="00CF26CA"/>
    <w:rsid w:val="00CF3CE5"/>
    <w:rsid w:val="00CF5F6A"/>
    <w:rsid w:val="00CF60D7"/>
    <w:rsid w:val="00CF6BBF"/>
    <w:rsid w:val="00CF6D1E"/>
    <w:rsid w:val="00CF7650"/>
    <w:rsid w:val="00CF768E"/>
    <w:rsid w:val="00CF7707"/>
    <w:rsid w:val="00CF7C8B"/>
    <w:rsid w:val="00D0064C"/>
    <w:rsid w:val="00D00C51"/>
    <w:rsid w:val="00D00F33"/>
    <w:rsid w:val="00D011A9"/>
    <w:rsid w:val="00D02BAB"/>
    <w:rsid w:val="00D03674"/>
    <w:rsid w:val="00D03AEF"/>
    <w:rsid w:val="00D03D4B"/>
    <w:rsid w:val="00D04B3F"/>
    <w:rsid w:val="00D04D96"/>
    <w:rsid w:val="00D05AD4"/>
    <w:rsid w:val="00D060AA"/>
    <w:rsid w:val="00D07324"/>
    <w:rsid w:val="00D1001D"/>
    <w:rsid w:val="00D109E5"/>
    <w:rsid w:val="00D10BDE"/>
    <w:rsid w:val="00D10CDC"/>
    <w:rsid w:val="00D12C0C"/>
    <w:rsid w:val="00D136EC"/>
    <w:rsid w:val="00D14652"/>
    <w:rsid w:val="00D14BCF"/>
    <w:rsid w:val="00D1564B"/>
    <w:rsid w:val="00D15E7F"/>
    <w:rsid w:val="00D1605D"/>
    <w:rsid w:val="00D161F2"/>
    <w:rsid w:val="00D162EE"/>
    <w:rsid w:val="00D17E15"/>
    <w:rsid w:val="00D20D36"/>
    <w:rsid w:val="00D20DBC"/>
    <w:rsid w:val="00D22830"/>
    <w:rsid w:val="00D23344"/>
    <w:rsid w:val="00D2459A"/>
    <w:rsid w:val="00D246A3"/>
    <w:rsid w:val="00D25B7D"/>
    <w:rsid w:val="00D278D0"/>
    <w:rsid w:val="00D278DF"/>
    <w:rsid w:val="00D31FE4"/>
    <w:rsid w:val="00D32275"/>
    <w:rsid w:val="00D324A7"/>
    <w:rsid w:val="00D32EEE"/>
    <w:rsid w:val="00D3328E"/>
    <w:rsid w:val="00D35A9E"/>
    <w:rsid w:val="00D3748C"/>
    <w:rsid w:val="00D41568"/>
    <w:rsid w:val="00D451D8"/>
    <w:rsid w:val="00D45536"/>
    <w:rsid w:val="00D51428"/>
    <w:rsid w:val="00D5207A"/>
    <w:rsid w:val="00D5392B"/>
    <w:rsid w:val="00D53ED5"/>
    <w:rsid w:val="00D54156"/>
    <w:rsid w:val="00D54454"/>
    <w:rsid w:val="00D54675"/>
    <w:rsid w:val="00D54CE1"/>
    <w:rsid w:val="00D561ED"/>
    <w:rsid w:val="00D5664F"/>
    <w:rsid w:val="00D57BD0"/>
    <w:rsid w:val="00D63D6A"/>
    <w:rsid w:val="00D646F3"/>
    <w:rsid w:val="00D646FC"/>
    <w:rsid w:val="00D65587"/>
    <w:rsid w:val="00D65963"/>
    <w:rsid w:val="00D65B9B"/>
    <w:rsid w:val="00D65CF1"/>
    <w:rsid w:val="00D65E6E"/>
    <w:rsid w:val="00D665C4"/>
    <w:rsid w:val="00D6664E"/>
    <w:rsid w:val="00D70B4C"/>
    <w:rsid w:val="00D7451C"/>
    <w:rsid w:val="00D75148"/>
    <w:rsid w:val="00D759DD"/>
    <w:rsid w:val="00D75D11"/>
    <w:rsid w:val="00D769C6"/>
    <w:rsid w:val="00D77F47"/>
    <w:rsid w:val="00D804E7"/>
    <w:rsid w:val="00D81132"/>
    <w:rsid w:val="00D81F2C"/>
    <w:rsid w:val="00D82560"/>
    <w:rsid w:val="00D83688"/>
    <w:rsid w:val="00D85067"/>
    <w:rsid w:val="00D87045"/>
    <w:rsid w:val="00D87C65"/>
    <w:rsid w:val="00D90242"/>
    <w:rsid w:val="00D907C7"/>
    <w:rsid w:val="00D91501"/>
    <w:rsid w:val="00D91DA6"/>
    <w:rsid w:val="00D91E1E"/>
    <w:rsid w:val="00D92851"/>
    <w:rsid w:val="00D92982"/>
    <w:rsid w:val="00D935AC"/>
    <w:rsid w:val="00D937F8"/>
    <w:rsid w:val="00D94286"/>
    <w:rsid w:val="00D942FB"/>
    <w:rsid w:val="00D94FCF"/>
    <w:rsid w:val="00D95410"/>
    <w:rsid w:val="00D96812"/>
    <w:rsid w:val="00D9750E"/>
    <w:rsid w:val="00DA2005"/>
    <w:rsid w:val="00DA46BA"/>
    <w:rsid w:val="00DA4B97"/>
    <w:rsid w:val="00DA5443"/>
    <w:rsid w:val="00DA546C"/>
    <w:rsid w:val="00DA6270"/>
    <w:rsid w:val="00DA649B"/>
    <w:rsid w:val="00DA7666"/>
    <w:rsid w:val="00DB12E6"/>
    <w:rsid w:val="00DB3DAD"/>
    <w:rsid w:val="00DB42FC"/>
    <w:rsid w:val="00DB4549"/>
    <w:rsid w:val="00DB4DF2"/>
    <w:rsid w:val="00DB5ABA"/>
    <w:rsid w:val="00DB5E77"/>
    <w:rsid w:val="00DB64CB"/>
    <w:rsid w:val="00DB6F4D"/>
    <w:rsid w:val="00DB71D8"/>
    <w:rsid w:val="00DB7BEE"/>
    <w:rsid w:val="00DC0C65"/>
    <w:rsid w:val="00DC0F4B"/>
    <w:rsid w:val="00DC0F74"/>
    <w:rsid w:val="00DC0FE8"/>
    <w:rsid w:val="00DC11C3"/>
    <w:rsid w:val="00DC13C9"/>
    <w:rsid w:val="00DC2686"/>
    <w:rsid w:val="00DC2E8F"/>
    <w:rsid w:val="00DC377B"/>
    <w:rsid w:val="00DC3C69"/>
    <w:rsid w:val="00DC3D17"/>
    <w:rsid w:val="00DC42DF"/>
    <w:rsid w:val="00DC5DC4"/>
    <w:rsid w:val="00DC5E43"/>
    <w:rsid w:val="00DC728F"/>
    <w:rsid w:val="00DD221F"/>
    <w:rsid w:val="00DD2B62"/>
    <w:rsid w:val="00DD539A"/>
    <w:rsid w:val="00DD5D85"/>
    <w:rsid w:val="00DD5F4E"/>
    <w:rsid w:val="00DD688F"/>
    <w:rsid w:val="00DD6C5B"/>
    <w:rsid w:val="00DE0458"/>
    <w:rsid w:val="00DE0829"/>
    <w:rsid w:val="00DE1070"/>
    <w:rsid w:val="00DE1873"/>
    <w:rsid w:val="00DE266B"/>
    <w:rsid w:val="00DE27CA"/>
    <w:rsid w:val="00DE32FB"/>
    <w:rsid w:val="00DE3B61"/>
    <w:rsid w:val="00DE3ED6"/>
    <w:rsid w:val="00DE4863"/>
    <w:rsid w:val="00DE4A60"/>
    <w:rsid w:val="00DE4FF7"/>
    <w:rsid w:val="00DE52E6"/>
    <w:rsid w:val="00DE5459"/>
    <w:rsid w:val="00DE71AB"/>
    <w:rsid w:val="00DE7518"/>
    <w:rsid w:val="00DE7AA3"/>
    <w:rsid w:val="00DF073B"/>
    <w:rsid w:val="00DF0A73"/>
    <w:rsid w:val="00DF1895"/>
    <w:rsid w:val="00DF1A07"/>
    <w:rsid w:val="00DF2584"/>
    <w:rsid w:val="00DF2B41"/>
    <w:rsid w:val="00DF3E35"/>
    <w:rsid w:val="00DF48F7"/>
    <w:rsid w:val="00DF492F"/>
    <w:rsid w:val="00DF4A01"/>
    <w:rsid w:val="00DF59B7"/>
    <w:rsid w:val="00DF604B"/>
    <w:rsid w:val="00DF6CEC"/>
    <w:rsid w:val="00DF6D57"/>
    <w:rsid w:val="00DF6DE8"/>
    <w:rsid w:val="00E00C06"/>
    <w:rsid w:val="00E01335"/>
    <w:rsid w:val="00E01553"/>
    <w:rsid w:val="00E01EAE"/>
    <w:rsid w:val="00E041D8"/>
    <w:rsid w:val="00E05F94"/>
    <w:rsid w:val="00E079FF"/>
    <w:rsid w:val="00E10172"/>
    <w:rsid w:val="00E10F2D"/>
    <w:rsid w:val="00E116FF"/>
    <w:rsid w:val="00E12511"/>
    <w:rsid w:val="00E130C7"/>
    <w:rsid w:val="00E144EE"/>
    <w:rsid w:val="00E1520E"/>
    <w:rsid w:val="00E15473"/>
    <w:rsid w:val="00E15599"/>
    <w:rsid w:val="00E15AC5"/>
    <w:rsid w:val="00E163B1"/>
    <w:rsid w:val="00E1688F"/>
    <w:rsid w:val="00E16E92"/>
    <w:rsid w:val="00E17B14"/>
    <w:rsid w:val="00E17F00"/>
    <w:rsid w:val="00E17F24"/>
    <w:rsid w:val="00E20326"/>
    <w:rsid w:val="00E206A8"/>
    <w:rsid w:val="00E2180E"/>
    <w:rsid w:val="00E2194A"/>
    <w:rsid w:val="00E21F5E"/>
    <w:rsid w:val="00E22E3C"/>
    <w:rsid w:val="00E22FF8"/>
    <w:rsid w:val="00E24943"/>
    <w:rsid w:val="00E249C8"/>
    <w:rsid w:val="00E24A19"/>
    <w:rsid w:val="00E2539D"/>
    <w:rsid w:val="00E26C38"/>
    <w:rsid w:val="00E27D6A"/>
    <w:rsid w:val="00E3046A"/>
    <w:rsid w:val="00E30BE7"/>
    <w:rsid w:val="00E312ED"/>
    <w:rsid w:val="00E31DEF"/>
    <w:rsid w:val="00E33319"/>
    <w:rsid w:val="00E33AF8"/>
    <w:rsid w:val="00E35D69"/>
    <w:rsid w:val="00E37C1B"/>
    <w:rsid w:val="00E37CF1"/>
    <w:rsid w:val="00E42066"/>
    <w:rsid w:val="00E424C2"/>
    <w:rsid w:val="00E425A9"/>
    <w:rsid w:val="00E45D4E"/>
    <w:rsid w:val="00E46C6D"/>
    <w:rsid w:val="00E47C2A"/>
    <w:rsid w:val="00E50E98"/>
    <w:rsid w:val="00E51775"/>
    <w:rsid w:val="00E51C31"/>
    <w:rsid w:val="00E52D92"/>
    <w:rsid w:val="00E55A21"/>
    <w:rsid w:val="00E55DAC"/>
    <w:rsid w:val="00E56445"/>
    <w:rsid w:val="00E566D1"/>
    <w:rsid w:val="00E569BD"/>
    <w:rsid w:val="00E56CE6"/>
    <w:rsid w:val="00E57736"/>
    <w:rsid w:val="00E57DA2"/>
    <w:rsid w:val="00E604C1"/>
    <w:rsid w:val="00E61FEE"/>
    <w:rsid w:val="00E62613"/>
    <w:rsid w:val="00E627B7"/>
    <w:rsid w:val="00E62C4E"/>
    <w:rsid w:val="00E62CE3"/>
    <w:rsid w:val="00E646D9"/>
    <w:rsid w:val="00E6589A"/>
    <w:rsid w:val="00E6625F"/>
    <w:rsid w:val="00E66A55"/>
    <w:rsid w:val="00E70954"/>
    <w:rsid w:val="00E71C2D"/>
    <w:rsid w:val="00E71EF4"/>
    <w:rsid w:val="00E72618"/>
    <w:rsid w:val="00E731A4"/>
    <w:rsid w:val="00E7370B"/>
    <w:rsid w:val="00E750C1"/>
    <w:rsid w:val="00E756A3"/>
    <w:rsid w:val="00E757F8"/>
    <w:rsid w:val="00E75BF9"/>
    <w:rsid w:val="00E76191"/>
    <w:rsid w:val="00E77549"/>
    <w:rsid w:val="00E77B3D"/>
    <w:rsid w:val="00E77D9B"/>
    <w:rsid w:val="00E817F6"/>
    <w:rsid w:val="00E824A6"/>
    <w:rsid w:val="00E825B7"/>
    <w:rsid w:val="00E82A7D"/>
    <w:rsid w:val="00E83D82"/>
    <w:rsid w:val="00E84439"/>
    <w:rsid w:val="00E8458E"/>
    <w:rsid w:val="00E85CFC"/>
    <w:rsid w:val="00E85F45"/>
    <w:rsid w:val="00E8755B"/>
    <w:rsid w:val="00E87FE3"/>
    <w:rsid w:val="00E90060"/>
    <w:rsid w:val="00E902B1"/>
    <w:rsid w:val="00E92D8C"/>
    <w:rsid w:val="00E943F1"/>
    <w:rsid w:val="00E94BA5"/>
    <w:rsid w:val="00E94DA2"/>
    <w:rsid w:val="00E95324"/>
    <w:rsid w:val="00E96573"/>
    <w:rsid w:val="00E96CEC"/>
    <w:rsid w:val="00EA0DFD"/>
    <w:rsid w:val="00EA16D6"/>
    <w:rsid w:val="00EA1B56"/>
    <w:rsid w:val="00EA294F"/>
    <w:rsid w:val="00EA5EFE"/>
    <w:rsid w:val="00EB06A1"/>
    <w:rsid w:val="00EB12C2"/>
    <w:rsid w:val="00EB1BFF"/>
    <w:rsid w:val="00EB234A"/>
    <w:rsid w:val="00EB2692"/>
    <w:rsid w:val="00EB3613"/>
    <w:rsid w:val="00EB3A46"/>
    <w:rsid w:val="00EB3DD3"/>
    <w:rsid w:val="00EB4EEB"/>
    <w:rsid w:val="00EB706A"/>
    <w:rsid w:val="00EB7C02"/>
    <w:rsid w:val="00EC1C87"/>
    <w:rsid w:val="00EC2E17"/>
    <w:rsid w:val="00EC3CC9"/>
    <w:rsid w:val="00EC491E"/>
    <w:rsid w:val="00EC5084"/>
    <w:rsid w:val="00ED0479"/>
    <w:rsid w:val="00ED04B3"/>
    <w:rsid w:val="00ED147D"/>
    <w:rsid w:val="00ED1F82"/>
    <w:rsid w:val="00ED22D7"/>
    <w:rsid w:val="00ED26C6"/>
    <w:rsid w:val="00ED2772"/>
    <w:rsid w:val="00ED5607"/>
    <w:rsid w:val="00ED6301"/>
    <w:rsid w:val="00ED6518"/>
    <w:rsid w:val="00ED7336"/>
    <w:rsid w:val="00ED7599"/>
    <w:rsid w:val="00EE093D"/>
    <w:rsid w:val="00EE1342"/>
    <w:rsid w:val="00EE174E"/>
    <w:rsid w:val="00EE1A0D"/>
    <w:rsid w:val="00EE23A6"/>
    <w:rsid w:val="00EE3051"/>
    <w:rsid w:val="00EE4B15"/>
    <w:rsid w:val="00EE51EB"/>
    <w:rsid w:val="00EE68E5"/>
    <w:rsid w:val="00EF0702"/>
    <w:rsid w:val="00EF2524"/>
    <w:rsid w:val="00EF351B"/>
    <w:rsid w:val="00EF573F"/>
    <w:rsid w:val="00EF5AC9"/>
    <w:rsid w:val="00EF5FB9"/>
    <w:rsid w:val="00EF6B5C"/>
    <w:rsid w:val="00EF7849"/>
    <w:rsid w:val="00EF7D3B"/>
    <w:rsid w:val="00F00CFD"/>
    <w:rsid w:val="00F00E03"/>
    <w:rsid w:val="00F0109E"/>
    <w:rsid w:val="00F01957"/>
    <w:rsid w:val="00F01C22"/>
    <w:rsid w:val="00F028DC"/>
    <w:rsid w:val="00F02C5C"/>
    <w:rsid w:val="00F03706"/>
    <w:rsid w:val="00F043CB"/>
    <w:rsid w:val="00F0466E"/>
    <w:rsid w:val="00F04951"/>
    <w:rsid w:val="00F04E35"/>
    <w:rsid w:val="00F05DF1"/>
    <w:rsid w:val="00F06C57"/>
    <w:rsid w:val="00F10201"/>
    <w:rsid w:val="00F102D4"/>
    <w:rsid w:val="00F10365"/>
    <w:rsid w:val="00F1460A"/>
    <w:rsid w:val="00F14D10"/>
    <w:rsid w:val="00F15E23"/>
    <w:rsid w:val="00F17838"/>
    <w:rsid w:val="00F2028B"/>
    <w:rsid w:val="00F2037D"/>
    <w:rsid w:val="00F21F87"/>
    <w:rsid w:val="00F222B0"/>
    <w:rsid w:val="00F23C4F"/>
    <w:rsid w:val="00F25982"/>
    <w:rsid w:val="00F25CAC"/>
    <w:rsid w:val="00F265B2"/>
    <w:rsid w:val="00F26BDF"/>
    <w:rsid w:val="00F2704B"/>
    <w:rsid w:val="00F274EF"/>
    <w:rsid w:val="00F30124"/>
    <w:rsid w:val="00F305A3"/>
    <w:rsid w:val="00F3105A"/>
    <w:rsid w:val="00F3132F"/>
    <w:rsid w:val="00F31429"/>
    <w:rsid w:val="00F31FAC"/>
    <w:rsid w:val="00F32162"/>
    <w:rsid w:val="00F32493"/>
    <w:rsid w:val="00F32BB5"/>
    <w:rsid w:val="00F33D4F"/>
    <w:rsid w:val="00F35726"/>
    <w:rsid w:val="00F3619F"/>
    <w:rsid w:val="00F36BDB"/>
    <w:rsid w:val="00F3719A"/>
    <w:rsid w:val="00F37501"/>
    <w:rsid w:val="00F4056C"/>
    <w:rsid w:val="00F41D3F"/>
    <w:rsid w:val="00F41E3A"/>
    <w:rsid w:val="00F424DA"/>
    <w:rsid w:val="00F43773"/>
    <w:rsid w:val="00F43869"/>
    <w:rsid w:val="00F46282"/>
    <w:rsid w:val="00F4637F"/>
    <w:rsid w:val="00F4656C"/>
    <w:rsid w:val="00F46E66"/>
    <w:rsid w:val="00F47B5B"/>
    <w:rsid w:val="00F51788"/>
    <w:rsid w:val="00F53224"/>
    <w:rsid w:val="00F53C0A"/>
    <w:rsid w:val="00F542CC"/>
    <w:rsid w:val="00F542FA"/>
    <w:rsid w:val="00F54714"/>
    <w:rsid w:val="00F55F9B"/>
    <w:rsid w:val="00F57C02"/>
    <w:rsid w:val="00F60954"/>
    <w:rsid w:val="00F60C63"/>
    <w:rsid w:val="00F615EF"/>
    <w:rsid w:val="00F61A02"/>
    <w:rsid w:val="00F657EB"/>
    <w:rsid w:val="00F658D5"/>
    <w:rsid w:val="00F66D63"/>
    <w:rsid w:val="00F66E41"/>
    <w:rsid w:val="00F66E6E"/>
    <w:rsid w:val="00F67831"/>
    <w:rsid w:val="00F67A2F"/>
    <w:rsid w:val="00F67F65"/>
    <w:rsid w:val="00F7053E"/>
    <w:rsid w:val="00F70BC6"/>
    <w:rsid w:val="00F72329"/>
    <w:rsid w:val="00F7474B"/>
    <w:rsid w:val="00F75CBC"/>
    <w:rsid w:val="00F75D85"/>
    <w:rsid w:val="00F76A85"/>
    <w:rsid w:val="00F808A6"/>
    <w:rsid w:val="00F81EC6"/>
    <w:rsid w:val="00F83FC1"/>
    <w:rsid w:val="00F84C9F"/>
    <w:rsid w:val="00F86567"/>
    <w:rsid w:val="00F871CA"/>
    <w:rsid w:val="00F876D6"/>
    <w:rsid w:val="00F87E5B"/>
    <w:rsid w:val="00F903C2"/>
    <w:rsid w:val="00F9085D"/>
    <w:rsid w:val="00F93263"/>
    <w:rsid w:val="00F95130"/>
    <w:rsid w:val="00F95440"/>
    <w:rsid w:val="00F957EA"/>
    <w:rsid w:val="00F96329"/>
    <w:rsid w:val="00F96721"/>
    <w:rsid w:val="00F96FFF"/>
    <w:rsid w:val="00F974FF"/>
    <w:rsid w:val="00F978E9"/>
    <w:rsid w:val="00F9799B"/>
    <w:rsid w:val="00F97B96"/>
    <w:rsid w:val="00FA0A5B"/>
    <w:rsid w:val="00FA1C85"/>
    <w:rsid w:val="00FA428B"/>
    <w:rsid w:val="00FA48BE"/>
    <w:rsid w:val="00FA4A7E"/>
    <w:rsid w:val="00FA68BB"/>
    <w:rsid w:val="00FA68C7"/>
    <w:rsid w:val="00FB1039"/>
    <w:rsid w:val="00FB1DE1"/>
    <w:rsid w:val="00FB2F24"/>
    <w:rsid w:val="00FB2F6E"/>
    <w:rsid w:val="00FB4232"/>
    <w:rsid w:val="00FB48C4"/>
    <w:rsid w:val="00FB4C7D"/>
    <w:rsid w:val="00FB4D17"/>
    <w:rsid w:val="00FB7E75"/>
    <w:rsid w:val="00FC1455"/>
    <w:rsid w:val="00FC19E4"/>
    <w:rsid w:val="00FC1A34"/>
    <w:rsid w:val="00FC1D2B"/>
    <w:rsid w:val="00FC1DEA"/>
    <w:rsid w:val="00FC2DA3"/>
    <w:rsid w:val="00FC2FCA"/>
    <w:rsid w:val="00FC426F"/>
    <w:rsid w:val="00FC4D30"/>
    <w:rsid w:val="00FC5BA0"/>
    <w:rsid w:val="00FC6874"/>
    <w:rsid w:val="00FC6D5F"/>
    <w:rsid w:val="00FC7494"/>
    <w:rsid w:val="00FC75B3"/>
    <w:rsid w:val="00FD071E"/>
    <w:rsid w:val="00FD0B9D"/>
    <w:rsid w:val="00FD2444"/>
    <w:rsid w:val="00FD2BF8"/>
    <w:rsid w:val="00FD3B6C"/>
    <w:rsid w:val="00FD4915"/>
    <w:rsid w:val="00FD5162"/>
    <w:rsid w:val="00FE13D5"/>
    <w:rsid w:val="00FE4531"/>
    <w:rsid w:val="00FE60E9"/>
    <w:rsid w:val="00FE6384"/>
    <w:rsid w:val="00FF0C0B"/>
    <w:rsid w:val="00FF19B9"/>
    <w:rsid w:val="00FF1DE7"/>
    <w:rsid w:val="00FF2608"/>
    <w:rsid w:val="00FF29C0"/>
    <w:rsid w:val="00FF3D22"/>
    <w:rsid w:val="00FF46DF"/>
    <w:rsid w:val="00FF6298"/>
    <w:rsid w:val="00FF6DDE"/>
    <w:rsid w:val="00FF77D5"/>
    <w:rsid w:val="010D59D5"/>
    <w:rsid w:val="011B90D1"/>
    <w:rsid w:val="0123167E"/>
    <w:rsid w:val="012F6811"/>
    <w:rsid w:val="0130270C"/>
    <w:rsid w:val="013AF3B1"/>
    <w:rsid w:val="0164A2B7"/>
    <w:rsid w:val="0173909A"/>
    <w:rsid w:val="018257F4"/>
    <w:rsid w:val="01960B79"/>
    <w:rsid w:val="01B6E306"/>
    <w:rsid w:val="01C48CFA"/>
    <w:rsid w:val="01D5FFB0"/>
    <w:rsid w:val="01F2BF9F"/>
    <w:rsid w:val="0238F44A"/>
    <w:rsid w:val="023E7524"/>
    <w:rsid w:val="0260BB9B"/>
    <w:rsid w:val="027C57C2"/>
    <w:rsid w:val="02A05340"/>
    <w:rsid w:val="02CE32CC"/>
    <w:rsid w:val="02D7F537"/>
    <w:rsid w:val="030DBC78"/>
    <w:rsid w:val="032468D3"/>
    <w:rsid w:val="032EE44E"/>
    <w:rsid w:val="0343D43C"/>
    <w:rsid w:val="034CBEE7"/>
    <w:rsid w:val="037404DB"/>
    <w:rsid w:val="037A536A"/>
    <w:rsid w:val="0382865E"/>
    <w:rsid w:val="03BACB42"/>
    <w:rsid w:val="0400A237"/>
    <w:rsid w:val="040CB17E"/>
    <w:rsid w:val="04144B54"/>
    <w:rsid w:val="043CB1BB"/>
    <w:rsid w:val="04522E43"/>
    <w:rsid w:val="04535AEC"/>
    <w:rsid w:val="0456020A"/>
    <w:rsid w:val="047296A8"/>
    <w:rsid w:val="048252F3"/>
    <w:rsid w:val="04878F5C"/>
    <w:rsid w:val="04B90243"/>
    <w:rsid w:val="04D06438"/>
    <w:rsid w:val="04E93BFC"/>
    <w:rsid w:val="04EA0A4A"/>
    <w:rsid w:val="04F38619"/>
    <w:rsid w:val="05055EBE"/>
    <w:rsid w:val="050F2809"/>
    <w:rsid w:val="051DC162"/>
    <w:rsid w:val="05428E1C"/>
    <w:rsid w:val="057449DB"/>
    <w:rsid w:val="057DC684"/>
    <w:rsid w:val="058F80A6"/>
    <w:rsid w:val="05A79148"/>
    <w:rsid w:val="05A84D8C"/>
    <w:rsid w:val="05DE0CD6"/>
    <w:rsid w:val="05F687A1"/>
    <w:rsid w:val="061A0F2C"/>
    <w:rsid w:val="06274AE6"/>
    <w:rsid w:val="0630CB86"/>
    <w:rsid w:val="063727AC"/>
    <w:rsid w:val="069547BE"/>
    <w:rsid w:val="06ABA59D"/>
    <w:rsid w:val="06B9704C"/>
    <w:rsid w:val="06C0245C"/>
    <w:rsid w:val="06DA331A"/>
    <w:rsid w:val="06E76F52"/>
    <w:rsid w:val="06F5DD32"/>
    <w:rsid w:val="07073D6B"/>
    <w:rsid w:val="070B0251"/>
    <w:rsid w:val="071996E5"/>
    <w:rsid w:val="073347BD"/>
    <w:rsid w:val="07427834"/>
    <w:rsid w:val="074688D8"/>
    <w:rsid w:val="074DF535"/>
    <w:rsid w:val="074EF935"/>
    <w:rsid w:val="0752241B"/>
    <w:rsid w:val="07811D2B"/>
    <w:rsid w:val="07983A9B"/>
    <w:rsid w:val="07B37362"/>
    <w:rsid w:val="07B7CFD7"/>
    <w:rsid w:val="07BC63A3"/>
    <w:rsid w:val="08393EEC"/>
    <w:rsid w:val="085F5F8A"/>
    <w:rsid w:val="086DB179"/>
    <w:rsid w:val="08733BFA"/>
    <w:rsid w:val="0876BCFF"/>
    <w:rsid w:val="08A890A3"/>
    <w:rsid w:val="090FAB9D"/>
    <w:rsid w:val="09155EEC"/>
    <w:rsid w:val="091C8A21"/>
    <w:rsid w:val="0931E0EA"/>
    <w:rsid w:val="093C5F4B"/>
    <w:rsid w:val="09679540"/>
    <w:rsid w:val="09878051"/>
    <w:rsid w:val="09AD08AA"/>
    <w:rsid w:val="09C72906"/>
    <w:rsid w:val="09F2F8ED"/>
    <w:rsid w:val="09F4D250"/>
    <w:rsid w:val="09F74BB4"/>
    <w:rsid w:val="0A0EE69C"/>
    <w:rsid w:val="0A3AF67D"/>
    <w:rsid w:val="0A3D20B4"/>
    <w:rsid w:val="0A5E4656"/>
    <w:rsid w:val="0A6DB8AC"/>
    <w:rsid w:val="0A7A0BCA"/>
    <w:rsid w:val="0AA7B171"/>
    <w:rsid w:val="0AD1E64A"/>
    <w:rsid w:val="0AFE96F6"/>
    <w:rsid w:val="0B018845"/>
    <w:rsid w:val="0B20ED38"/>
    <w:rsid w:val="0B2E828F"/>
    <w:rsid w:val="0B9C6966"/>
    <w:rsid w:val="0BE0CFF6"/>
    <w:rsid w:val="0BE6116A"/>
    <w:rsid w:val="0BE9BC5B"/>
    <w:rsid w:val="0C043F23"/>
    <w:rsid w:val="0C0C87D7"/>
    <w:rsid w:val="0C27FD79"/>
    <w:rsid w:val="0C475CBF"/>
    <w:rsid w:val="0C793A9E"/>
    <w:rsid w:val="0C9821BB"/>
    <w:rsid w:val="0C9897A9"/>
    <w:rsid w:val="0CAA1DA4"/>
    <w:rsid w:val="0CAAEF76"/>
    <w:rsid w:val="0CAD8B33"/>
    <w:rsid w:val="0CBBA3D9"/>
    <w:rsid w:val="0CC6EBB8"/>
    <w:rsid w:val="0CDAC083"/>
    <w:rsid w:val="0CE94087"/>
    <w:rsid w:val="0CE956F5"/>
    <w:rsid w:val="0CF69A7F"/>
    <w:rsid w:val="0D074753"/>
    <w:rsid w:val="0D40274D"/>
    <w:rsid w:val="0D4F75BA"/>
    <w:rsid w:val="0D67B1E5"/>
    <w:rsid w:val="0D87904D"/>
    <w:rsid w:val="0D9C52F9"/>
    <w:rsid w:val="0DC01159"/>
    <w:rsid w:val="0DE19AD9"/>
    <w:rsid w:val="0DECBCC8"/>
    <w:rsid w:val="0DFE1C3C"/>
    <w:rsid w:val="0E2B085D"/>
    <w:rsid w:val="0E30FEBA"/>
    <w:rsid w:val="0E39C07F"/>
    <w:rsid w:val="0E754278"/>
    <w:rsid w:val="0E9DC927"/>
    <w:rsid w:val="0EBCB38F"/>
    <w:rsid w:val="0EF11086"/>
    <w:rsid w:val="0EF7C32E"/>
    <w:rsid w:val="0EFEA3AB"/>
    <w:rsid w:val="0F0FD077"/>
    <w:rsid w:val="0F858946"/>
    <w:rsid w:val="0FA120E1"/>
    <w:rsid w:val="0FB0DB60"/>
    <w:rsid w:val="0FB1C7E8"/>
    <w:rsid w:val="0FD6B6E1"/>
    <w:rsid w:val="0FD87D08"/>
    <w:rsid w:val="0FD9B9D8"/>
    <w:rsid w:val="0FF5A691"/>
    <w:rsid w:val="10199538"/>
    <w:rsid w:val="10262AEF"/>
    <w:rsid w:val="1041199C"/>
    <w:rsid w:val="10577656"/>
    <w:rsid w:val="1094434F"/>
    <w:rsid w:val="10C8279A"/>
    <w:rsid w:val="10E3D205"/>
    <w:rsid w:val="10E5C2B6"/>
    <w:rsid w:val="10FFAE4A"/>
    <w:rsid w:val="11012847"/>
    <w:rsid w:val="110DCB63"/>
    <w:rsid w:val="1167A380"/>
    <w:rsid w:val="1169E9B3"/>
    <w:rsid w:val="11747809"/>
    <w:rsid w:val="117D7FBA"/>
    <w:rsid w:val="119AFF87"/>
    <w:rsid w:val="11AE6576"/>
    <w:rsid w:val="11AF2A02"/>
    <w:rsid w:val="1203B4C0"/>
    <w:rsid w:val="1222E4DB"/>
    <w:rsid w:val="12360E1E"/>
    <w:rsid w:val="1239BA49"/>
    <w:rsid w:val="123F70D4"/>
    <w:rsid w:val="1254DEA8"/>
    <w:rsid w:val="1290E111"/>
    <w:rsid w:val="12B312CA"/>
    <w:rsid w:val="12F74B89"/>
    <w:rsid w:val="130217B1"/>
    <w:rsid w:val="13085E36"/>
    <w:rsid w:val="130DE133"/>
    <w:rsid w:val="1322E423"/>
    <w:rsid w:val="133CEF30"/>
    <w:rsid w:val="134D02ED"/>
    <w:rsid w:val="13534C90"/>
    <w:rsid w:val="1375F042"/>
    <w:rsid w:val="1393A9A4"/>
    <w:rsid w:val="139BC7C7"/>
    <w:rsid w:val="13EB312B"/>
    <w:rsid w:val="13F32219"/>
    <w:rsid w:val="14018C0D"/>
    <w:rsid w:val="1408D62F"/>
    <w:rsid w:val="14356B5A"/>
    <w:rsid w:val="14374063"/>
    <w:rsid w:val="143FF677"/>
    <w:rsid w:val="145A2959"/>
    <w:rsid w:val="145AD283"/>
    <w:rsid w:val="145FA26A"/>
    <w:rsid w:val="146976E6"/>
    <w:rsid w:val="1473A763"/>
    <w:rsid w:val="14DA2770"/>
    <w:rsid w:val="14FEF702"/>
    <w:rsid w:val="15159DFF"/>
    <w:rsid w:val="152DCA3D"/>
    <w:rsid w:val="152E7BF1"/>
    <w:rsid w:val="1532E4F0"/>
    <w:rsid w:val="156803D0"/>
    <w:rsid w:val="158CEAE5"/>
    <w:rsid w:val="15A63A27"/>
    <w:rsid w:val="15D2B01A"/>
    <w:rsid w:val="15D433B4"/>
    <w:rsid w:val="1601641B"/>
    <w:rsid w:val="165171C0"/>
    <w:rsid w:val="1654DF46"/>
    <w:rsid w:val="165D83B3"/>
    <w:rsid w:val="165FC63D"/>
    <w:rsid w:val="166BEAF0"/>
    <w:rsid w:val="166C0170"/>
    <w:rsid w:val="16A5AC0E"/>
    <w:rsid w:val="16B6C001"/>
    <w:rsid w:val="16E7E8C9"/>
    <w:rsid w:val="16F325B4"/>
    <w:rsid w:val="16F759FA"/>
    <w:rsid w:val="16F8446A"/>
    <w:rsid w:val="16FEDA5D"/>
    <w:rsid w:val="1710A791"/>
    <w:rsid w:val="1716CF3A"/>
    <w:rsid w:val="17569D84"/>
    <w:rsid w:val="175759EC"/>
    <w:rsid w:val="177F1FDD"/>
    <w:rsid w:val="17863479"/>
    <w:rsid w:val="179855E0"/>
    <w:rsid w:val="17BFF68D"/>
    <w:rsid w:val="17C7C42D"/>
    <w:rsid w:val="17E07E53"/>
    <w:rsid w:val="17F61512"/>
    <w:rsid w:val="1801E371"/>
    <w:rsid w:val="181E44A1"/>
    <w:rsid w:val="183ADDCE"/>
    <w:rsid w:val="183DB511"/>
    <w:rsid w:val="183E2AC3"/>
    <w:rsid w:val="18540C6B"/>
    <w:rsid w:val="1858A277"/>
    <w:rsid w:val="187EE535"/>
    <w:rsid w:val="189414CB"/>
    <w:rsid w:val="1899773E"/>
    <w:rsid w:val="18AAB215"/>
    <w:rsid w:val="18BBECEC"/>
    <w:rsid w:val="18E6E730"/>
    <w:rsid w:val="18EA44CD"/>
    <w:rsid w:val="18FD5F37"/>
    <w:rsid w:val="19038775"/>
    <w:rsid w:val="190AA897"/>
    <w:rsid w:val="193933FE"/>
    <w:rsid w:val="193BD2D6"/>
    <w:rsid w:val="194C39B3"/>
    <w:rsid w:val="19751322"/>
    <w:rsid w:val="197DABFE"/>
    <w:rsid w:val="19823C5B"/>
    <w:rsid w:val="198F3E86"/>
    <w:rsid w:val="1990F6B7"/>
    <w:rsid w:val="19A46F2C"/>
    <w:rsid w:val="19B7B9CA"/>
    <w:rsid w:val="19DBCF08"/>
    <w:rsid w:val="19DD4CD0"/>
    <w:rsid w:val="19DFBC76"/>
    <w:rsid w:val="1A251CF0"/>
    <w:rsid w:val="1A26D449"/>
    <w:rsid w:val="1A4A87D1"/>
    <w:rsid w:val="1A611B60"/>
    <w:rsid w:val="1A6E2A54"/>
    <w:rsid w:val="1A8CEE0F"/>
    <w:rsid w:val="1AA4ACDE"/>
    <w:rsid w:val="1AD5045F"/>
    <w:rsid w:val="1AFCDF61"/>
    <w:rsid w:val="1B049844"/>
    <w:rsid w:val="1B112E4F"/>
    <w:rsid w:val="1B294380"/>
    <w:rsid w:val="1B458156"/>
    <w:rsid w:val="1B48359A"/>
    <w:rsid w:val="1B6C3F29"/>
    <w:rsid w:val="1B84FF53"/>
    <w:rsid w:val="1B8E08AC"/>
    <w:rsid w:val="1BB34448"/>
    <w:rsid w:val="1BF391FF"/>
    <w:rsid w:val="1C142C97"/>
    <w:rsid w:val="1C1AD24A"/>
    <w:rsid w:val="1C1E12FA"/>
    <w:rsid w:val="1C1FE96B"/>
    <w:rsid w:val="1C28E2CC"/>
    <w:rsid w:val="1C28F40C"/>
    <w:rsid w:val="1C2B5C15"/>
    <w:rsid w:val="1C394449"/>
    <w:rsid w:val="1C40CCB3"/>
    <w:rsid w:val="1C64FE31"/>
    <w:rsid w:val="1C70D4C0"/>
    <w:rsid w:val="1CA341C1"/>
    <w:rsid w:val="1CB55F01"/>
    <w:rsid w:val="1CB59077"/>
    <w:rsid w:val="1CFDBB20"/>
    <w:rsid w:val="1D3A6FD6"/>
    <w:rsid w:val="1D492D98"/>
    <w:rsid w:val="1D55D63A"/>
    <w:rsid w:val="1D5AF0E4"/>
    <w:rsid w:val="1D768649"/>
    <w:rsid w:val="1D7E85B8"/>
    <w:rsid w:val="1D81BED4"/>
    <w:rsid w:val="1D8DA6FB"/>
    <w:rsid w:val="1DAFF7E8"/>
    <w:rsid w:val="1E0E6FFF"/>
    <w:rsid w:val="1E12066C"/>
    <w:rsid w:val="1E3267AF"/>
    <w:rsid w:val="1E979596"/>
    <w:rsid w:val="1EB3C7F5"/>
    <w:rsid w:val="1EC6F02E"/>
    <w:rsid w:val="1F136DC9"/>
    <w:rsid w:val="1F217A58"/>
    <w:rsid w:val="1F22FF67"/>
    <w:rsid w:val="1F23D2B9"/>
    <w:rsid w:val="1F33EB44"/>
    <w:rsid w:val="1F35BAD4"/>
    <w:rsid w:val="1FB0BC50"/>
    <w:rsid w:val="1FB89565"/>
    <w:rsid w:val="1FDEC150"/>
    <w:rsid w:val="1FEE891C"/>
    <w:rsid w:val="2022592F"/>
    <w:rsid w:val="203A248D"/>
    <w:rsid w:val="204E9953"/>
    <w:rsid w:val="208446D5"/>
    <w:rsid w:val="2084807A"/>
    <w:rsid w:val="20A9FC38"/>
    <w:rsid w:val="20B4AD21"/>
    <w:rsid w:val="20ECECA0"/>
    <w:rsid w:val="212982ED"/>
    <w:rsid w:val="212ED191"/>
    <w:rsid w:val="21870E42"/>
    <w:rsid w:val="2198D233"/>
    <w:rsid w:val="21A75CD4"/>
    <w:rsid w:val="21A905DE"/>
    <w:rsid w:val="21BD078B"/>
    <w:rsid w:val="21BFA41E"/>
    <w:rsid w:val="21CAFF57"/>
    <w:rsid w:val="21D58F81"/>
    <w:rsid w:val="21EE9BA2"/>
    <w:rsid w:val="21F31799"/>
    <w:rsid w:val="2205EDD4"/>
    <w:rsid w:val="221A2C9F"/>
    <w:rsid w:val="221D570A"/>
    <w:rsid w:val="2251945B"/>
    <w:rsid w:val="22545BDC"/>
    <w:rsid w:val="2257BDDF"/>
    <w:rsid w:val="226F4EE3"/>
    <w:rsid w:val="22B910BF"/>
    <w:rsid w:val="22C1C9DA"/>
    <w:rsid w:val="22CB649D"/>
    <w:rsid w:val="22CB76D6"/>
    <w:rsid w:val="22CD51FE"/>
    <w:rsid w:val="22DF16A4"/>
    <w:rsid w:val="22FEFA5B"/>
    <w:rsid w:val="2318C5A4"/>
    <w:rsid w:val="2335198C"/>
    <w:rsid w:val="23656F8C"/>
    <w:rsid w:val="23657EE3"/>
    <w:rsid w:val="2367A9F2"/>
    <w:rsid w:val="239ED7E4"/>
    <w:rsid w:val="239F629C"/>
    <w:rsid w:val="23ABBFE9"/>
    <w:rsid w:val="23D3FFF1"/>
    <w:rsid w:val="23EC0A2C"/>
    <w:rsid w:val="23F68C4E"/>
    <w:rsid w:val="23F77A88"/>
    <w:rsid w:val="2406D9A7"/>
    <w:rsid w:val="240DA08E"/>
    <w:rsid w:val="2412A884"/>
    <w:rsid w:val="243323D4"/>
    <w:rsid w:val="243D44D7"/>
    <w:rsid w:val="24428A42"/>
    <w:rsid w:val="2442EAFA"/>
    <w:rsid w:val="24625CE7"/>
    <w:rsid w:val="24674737"/>
    <w:rsid w:val="248712F4"/>
    <w:rsid w:val="24A68742"/>
    <w:rsid w:val="24C29CDF"/>
    <w:rsid w:val="24F19718"/>
    <w:rsid w:val="24FB1835"/>
    <w:rsid w:val="25036E26"/>
    <w:rsid w:val="2528EFF1"/>
    <w:rsid w:val="252CA5E1"/>
    <w:rsid w:val="2544B9A5"/>
    <w:rsid w:val="257B6311"/>
    <w:rsid w:val="2584B35F"/>
    <w:rsid w:val="2589351D"/>
    <w:rsid w:val="25D27D85"/>
    <w:rsid w:val="25DE08BC"/>
    <w:rsid w:val="25EE2CBC"/>
    <w:rsid w:val="25FC99EF"/>
    <w:rsid w:val="26010F2C"/>
    <w:rsid w:val="264689B3"/>
    <w:rsid w:val="264A6AE8"/>
    <w:rsid w:val="264C88D2"/>
    <w:rsid w:val="2651433B"/>
    <w:rsid w:val="26B335C6"/>
    <w:rsid w:val="26E941B4"/>
    <w:rsid w:val="270AF582"/>
    <w:rsid w:val="270AFBF1"/>
    <w:rsid w:val="272853E4"/>
    <w:rsid w:val="277322D5"/>
    <w:rsid w:val="2786FA1F"/>
    <w:rsid w:val="27888C4D"/>
    <w:rsid w:val="2791466D"/>
    <w:rsid w:val="27A53ACB"/>
    <w:rsid w:val="27D7C7F3"/>
    <w:rsid w:val="27EB28DA"/>
    <w:rsid w:val="28432700"/>
    <w:rsid w:val="28513229"/>
    <w:rsid w:val="28672769"/>
    <w:rsid w:val="286D9723"/>
    <w:rsid w:val="286DA0CA"/>
    <w:rsid w:val="2884DB24"/>
    <w:rsid w:val="28A20679"/>
    <w:rsid w:val="28BF7317"/>
    <w:rsid w:val="290845D3"/>
    <w:rsid w:val="290EA367"/>
    <w:rsid w:val="2929F369"/>
    <w:rsid w:val="293022DD"/>
    <w:rsid w:val="293044E9"/>
    <w:rsid w:val="29375817"/>
    <w:rsid w:val="2958EBB6"/>
    <w:rsid w:val="29783C25"/>
    <w:rsid w:val="29867EEF"/>
    <w:rsid w:val="299399FE"/>
    <w:rsid w:val="29A4EBA2"/>
    <w:rsid w:val="29D4E24C"/>
    <w:rsid w:val="29DDB4FD"/>
    <w:rsid w:val="29E10F28"/>
    <w:rsid w:val="29E424E5"/>
    <w:rsid w:val="2A035180"/>
    <w:rsid w:val="2A35C673"/>
    <w:rsid w:val="2A4608F6"/>
    <w:rsid w:val="2A56F390"/>
    <w:rsid w:val="2A5F511C"/>
    <w:rsid w:val="2AA4536E"/>
    <w:rsid w:val="2AC2C1DE"/>
    <w:rsid w:val="2B0FAA66"/>
    <w:rsid w:val="2B38A923"/>
    <w:rsid w:val="2B415724"/>
    <w:rsid w:val="2B5C565D"/>
    <w:rsid w:val="2B803F7B"/>
    <w:rsid w:val="2B986337"/>
    <w:rsid w:val="2BB8468E"/>
    <w:rsid w:val="2BCCB6DB"/>
    <w:rsid w:val="2BFCDD67"/>
    <w:rsid w:val="2C1A1B5F"/>
    <w:rsid w:val="2C21972C"/>
    <w:rsid w:val="2C32571F"/>
    <w:rsid w:val="2C689CCB"/>
    <w:rsid w:val="2C6A517F"/>
    <w:rsid w:val="2C76F053"/>
    <w:rsid w:val="2C77F5C3"/>
    <w:rsid w:val="2C783B8A"/>
    <w:rsid w:val="2C9A25BE"/>
    <w:rsid w:val="2CAB3916"/>
    <w:rsid w:val="2CAD897C"/>
    <w:rsid w:val="2CC37424"/>
    <w:rsid w:val="2CD9A22B"/>
    <w:rsid w:val="2CE63AAA"/>
    <w:rsid w:val="2CEAA854"/>
    <w:rsid w:val="2D144689"/>
    <w:rsid w:val="2D19D685"/>
    <w:rsid w:val="2D2CF8E1"/>
    <w:rsid w:val="2D3F9FFB"/>
    <w:rsid w:val="2D4A63FC"/>
    <w:rsid w:val="2D8DF7BA"/>
    <w:rsid w:val="2D9E4375"/>
    <w:rsid w:val="2DA6BDBF"/>
    <w:rsid w:val="2DAEB8AD"/>
    <w:rsid w:val="2DD1FB6D"/>
    <w:rsid w:val="2DD42DAA"/>
    <w:rsid w:val="2E0E71B3"/>
    <w:rsid w:val="2E2C2326"/>
    <w:rsid w:val="2E317BBE"/>
    <w:rsid w:val="2E39B7DB"/>
    <w:rsid w:val="2E6B59F7"/>
    <w:rsid w:val="2E93F71F"/>
    <w:rsid w:val="2E991595"/>
    <w:rsid w:val="2ED59587"/>
    <w:rsid w:val="2EE6345D"/>
    <w:rsid w:val="2F0FB7B9"/>
    <w:rsid w:val="2F158C3E"/>
    <w:rsid w:val="2F1C87F8"/>
    <w:rsid w:val="2F301763"/>
    <w:rsid w:val="2F59C015"/>
    <w:rsid w:val="2F5A7A97"/>
    <w:rsid w:val="2F94031E"/>
    <w:rsid w:val="2FB87F10"/>
    <w:rsid w:val="2FBF04A0"/>
    <w:rsid w:val="2FD64907"/>
    <w:rsid w:val="2FEC6FBF"/>
    <w:rsid w:val="2FF01D19"/>
    <w:rsid w:val="30358DB8"/>
    <w:rsid w:val="304CEA82"/>
    <w:rsid w:val="304EAE48"/>
    <w:rsid w:val="30517747"/>
    <w:rsid w:val="306A7131"/>
    <w:rsid w:val="306AE43B"/>
    <w:rsid w:val="307DC2A2"/>
    <w:rsid w:val="3089CE14"/>
    <w:rsid w:val="30924928"/>
    <w:rsid w:val="30B3D648"/>
    <w:rsid w:val="30D74017"/>
    <w:rsid w:val="30F06EA9"/>
    <w:rsid w:val="30FA2F5B"/>
    <w:rsid w:val="3102FDD6"/>
    <w:rsid w:val="313D4CB4"/>
    <w:rsid w:val="313EC03B"/>
    <w:rsid w:val="3142E010"/>
    <w:rsid w:val="3151AF9C"/>
    <w:rsid w:val="3155CC1B"/>
    <w:rsid w:val="317AA049"/>
    <w:rsid w:val="31CF3565"/>
    <w:rsid w:val="31D1BED6"/>
    <w:rsid w:val="31D2FEFB"/>
    <w:rsid w:val="31DF01CD"/>
    <w:rsid w:val="31EFDF2E"/>
    <w:rsid w:val="31F8B091"/>
    <w:rsid w:val="322CF7E8"/>
    <w:rsid w:val="3249A9FF"/>
    <w:rsid w:val="32619D1E"/>
    <w:rsid w:val="3280E082"/>
    <w:rsid w:val="3281D59B"/>
    <w:rsid w:val="3287F59F"/>
    <w:rsid w:val="329A454D"/>
    <w:rsid w:val="32A830C0"/>
    <w:rsid w:val="32E4444E"/>
    <w:rsid w:val="32F065B8"/>
    <w:rsid w:val="33225445"/>
    <w:rsid w:val="332BB571"/>
    <w:rsid w:val="3382C9D9"/>
    <w:rsid w:val="33A8C214"/>
    <w:rsid w:val="33B3523E"/>
    <w:rsid w:val="33B9F4F4"/>
    <w:rsid w:val="33C43F03"/>
    <w:rsid w:val="33D757BD"/>
    <w:rsid w:val="33E39133"/>
    <w:rsid w:val="34061445"/>
    <w:rsid w:val="3419DD01"/>
    <w:rsid w:val="3433E9A7"/>
    <w:rsid w:val="34430A87"/>
    <w:rsid w:val="345AE07A"/>
    <w:rsid w:val="34752708"/>
    <w:rsid w:val="34BC4CDD"/>
    <w:rsid w:val="34C178D2"/>
    <w:rsid w:val="34C4BE51"/>
    <w:rsid w:val="34DC082D"/>
    <w:rsid w:val="34E5D0F2"/>
    <w:rsid w:val="3511B192"/>
    <w:rsid w:val="35300810"/>
    <w:rsid w:val="355575E1"/>
    <w:rsid w:val="3576B0B5"/>
    <w:rsid w:val="35AEFA1F"/>
    <w:rsid w:val="35C5B694"/>
    <w:rsid w:val="35E4C547"/>
    <w:rsid w:val="35FC5FF2"/>
    <w:rsid w:val="3622FC9D"/>
    <w:rsid w:val="3623BE84"/>
    <w:rsid w:val="363CB0F2"/>
    <w:rsid w:val="366C2FA2"/>
    <w:rsid w:val="367644BE"/>
    <w:rsid w:val="36A96CA5"/>
    <w:rsid w:val="36AD97D8"/>
    <w:rsid w:val="36B68484"/>
    <w:rsid w:val="36B9DE2E"/>
    <w:rsid w:val="36DEB84B"/>
    <w:rsid w:val="37169082"/>
    <w:rsid w:val="373D0E71"/>
    <w:rsid w:val="37592DB1"/>
    <w:rsid w:val="3766AA52"/>
    <w:rsid w:val="37679EA6"/>
    <w:rsid w:val="37710658"/>
    <w:rsid w:val="377AD746"/>
    <w:rsid w:val="378A52B3"/>
    <w:rsid w:val="378E9762"/>
    <w:rsid w:val="37A4E761"/>
    <w:rsid w:val="37BC2465"/>
    <w:rsid w:val="37FC5F13"/>
    <w:rsid w:val="38079EDA"/>
    <w:rsid w:val="381278FC"/>
    <w:rsid w:val="381DB164"/>
    <w:rsid w:val="385DBDE2"/>
    <w:rsid w:val="38828D26"/>
    <w:rsid w:val="3897018D"/>
    <w:rsid w:val="389A1874"/>
    <w:rsid w:val="38AAE02D"/>
    <w:rsid w:val="38C5FDBA"/>
    <w:rsid w:val="38E83480"/>
    <w:rsid w:val="38E8B738"/>
    <w:rsid w:val="39037C07"/>
    <w:rsid w:val="3921586C"/>
    <w:rsid w:val="398D4B82"/>
    <w:rsid w:val="3991B376"/>
    <w:rsid w:val="39C1B2EA"/>
    <w:rsid w:val="39CD841D"/>
    <w:rsid w:val="3A100E1B"/>
    <w:rsid w:val="3A2A3F6E"/>
    <w:rsid w:val="3A2C32A5"/>
    <w:rsid w:val="3A43EA45"/>
    <w:rsid w:val="3A4775E1"/>
    <w:rsid w:val="3A487703"/>
    <w:rsid w:val="3A7C8CC4"/>
    <w:rsid w:val="3A95C472"/>
    <w:rsid w:val="3A97614F"/>
    <w:rsid w:val="3AA17D26"/>
    <w:rsid w:val="3AA1B449"/>
    <w:rsid w:val="3AA98937"/>
    <w:rsid w:val="3AF3FF71"/>
    <w:rsid w:val="3AF5EE42"/>
    <w:rsid w:val="3B197EA8"/>
    <w:rsid w:val="3B1D4480"/>
    <w:rsid w:val="3B253001"/>
    <w:rsid w:val="3B310958"/>
    <w:rsid w:val="3B3785E2"/>
    <w:rsid w:val="3B403E35"/>
    <w:rsid w:val="3B53DC3C"/>
    <w:rsid w:val="3B5841DE"/>
    <w:rsid w:val="3B668CFD"/>
    <w:rsid w:val="3B764583"/>
    <w:rsid w:val="3B8455A3"/>
    <w:rsid w:val="3BABDE7C"/>
    <w:rsid w:val="3BB97F13"/>
    <w:rsid w:val="3C40ADE1"/>
    <w:rsid w:val="3C5F4A64"/>
    <w:rsid w:val="3C644443"/>
    <w:rsid w:val="3C87F779"/>
    <w:rsid w:val="3C9DFEB2"/>
    <w:rsid w:val="3CCF15B4"/>
    <w:rsid w:val="3CDEEFC5"/>
    <w:rsid w:val="3CE0C57E"/>
    <w:rsid w:val="3CF8D325"/>
    <w:rsid w:val="3D06BF7D"/>
    <w:rsid w:val="3D3895C0"/>
    <w:rsid w:val="3D3DB323"/>
    <w:rsid w:val="3D7C90EC"/>
    <w:rsid w:val="3D8F0B8E"/>
    <w:rsid w:val="3D8F8919"/>
    <w:rsid w:val="3D91D092"/>
    <w:rsid w:val="3D9D14C9"/>
    <w:rsid w:val="3E015322"/>
    <w:rsid w:val="3E075B28"/>
    <w:rsid w:val="3E24602C"/>
    <w:rsid w:val="3E3579BC"/>
    <w:rsid w:val="3E47EC81"/>
    <w:rsid w:val="3E4DEAA8"/>
    <w:rsid w:val="3E4E8EEF"/>
    <w:rsid w:val="3E5B8D36"/>
    <w:rsid w:val="3E877945"/>
    <w:rsid w:val="3E9A5934"/>
    <w:rsid w:val="3ED85124"/>
    <w:rsid w:val="3F0445AD"/>
    <w:rsid w:val="3F0F9420"/>
    <w:rsid w:val="3F647575"/>
    <w:rsid w:val="3F7DAF28"/>
    <w:rsid w:val="3F85B23D"/>
    <w:rsid w:val="3F97897F"/>
    <w:rsid w:val="3FBCCED7"/>
    <w:rsid w:val="3FF38629"/>
    <w:rsid w:val="3FF69B38"/>
    <w:rsid w:val="40012796"/>
    <w:rsid w:val="400F9AEC"/>
    <w:rsid w:val="401C5177"/>
    <w:rsid w:val="40383ADF"/>
    <w:rsid w:val="404E8883"/>
    <w:rsid w:val="406BD2DB"/>
    <w:rsid w:val="4078925E"/>
    <w:rsid w:val="4088680C"/>
    <w:rsid w:val="4093244D"/>
    <w:rsid w:val="40B37A48"/>
    <w:rsid w:val="40B3CBFE"/>
    <w:rsid w:val="40BE63C3"/>
    <w:rsid w:val="40E77CE3"/>
    <w:rsid w:val="40E9F914"/>
    <w:rsid w:val="40F027CD"/>
    <w:rsid w:val="40F9DA21"/>
    <w:rsid w:val="40FFB267"/>
    <w:rsid w:val="410E0012"/>
    <w:rsid w:val="410E12E6"/>
    <w:rsid w:val="411AEF16"/>
    <w:rsid w:val="4126AA14"/>
    <w:rsid w:val="413F5A81"/>
    <w:rsid w:val="4156D66A"/>
    <w:rsid w:val="4169EC23"/>
    <w:rsid w:val="419B09E4"/>
    <w:rsid w:val="419CF7F7"/>
    <w:rsid w:val="41AB6B4D"/>
    <w:rsid w:val="41D4C0F3"/>
    <w:rsid w:val="41D5AD0E"/>
    <w:rsid w:val="422D4100"/>
    <w:rsid w:val="4244DB00"/>
    <w:rsid w:val="42459962"/>
    <w:rsid w:val="424FA27C"/>
    <w:rsid w:val="42588BFD"/>
    <w:rsid w:val="42833F65"/>
    <w:rsid w:val="42886853"/>
    <w:rsid w:val="42A05121"/>
    <w:rsid w:val="42A081A2"/>
    <w:rsid w:val="42AA41D3"/>
    <w:rsid w:val="42BB4DBE"/>
    <w:rsid w:val="42BC7545"/>
    <w:rsid w:val="42E2A923"/>
    <w:rsid w:val="42FB6C1F"/>
    <w:rsid w:val="4319493E"/>
    <w:rsid w:val="431EAAF9"/>
    <w:rsid w:val="432FC65F"/>
    <w:rsid w:val="4336EDB9"/>
    <w:rsid w:val="433815DF"/>
    <w:rsid w:val="433F11BA"/>
    <w:rsid w:val="434740DD"/>
    <w:rsid w:val="435E29BF"/>
    <w:rsid w:val="4360640B"/>
    <w:rsid w:val="4384B405"/>
    <w:rsid w:val="438BBC58"/>
    <w:rsid w:val="43BD4647"/>
    <w:rsid w:val="43BFDF78"/>
    <w:rsid w:val="43C1BF5B"/>
    <w:rsid w:val="43C9DB75"/>
    <w:rsid w:val="43EFEFE8"/>
    <w:rsid w:val="43F05B1C"/>
    <w:rsid w:val="43FE7ED6"/>
    <w:rsid w:val="440B38FA"/>
    <w:rsid w:val="4419AC50"/>
    <w:rsid w:val="441C7E9E"/>
    <w:rsid w:val="442F0EE7"/>
    <w:rsid w:val="449F1DB7"/>
    <w:rsid w:val="44BB48B1"/>
    <w:rsid w:val="44D18016"/>
    <w:rsid w:val="44D47EB4"/>
    <w:rsid w:val="44D5B0B7"/>
    <w:rsid w:val="44F4CA4E"/>
    <w:rsid w:val="44FE09A0"/>
    <w:rsid w:val="44FF14A1"/>
    <w:rsid w:val="451AC6AC"/>
    <w:rsid w:val="453A9193"/>
    <w:rsid w:val="4540F765"/>
    <w:rsid w:val="45504889"/>
    <w:rsid w:val="455A5ED4"/>
    <w:rsid w:val="456A764E"/>
    <w:rsid w:val="457D3A24"/>
    <w:rsid w:val="45883F39"/>
    <w:rsid w:val="4596DF66"/>
    <w:rsid w:val="45A3BCF1"/>
    <w:rsid w:val="45A4E130"/>
    <w:rsid w:val="45B9DCDA"/>
    <w:rsid w:val="45EFD8EE"/>
    <w:rsid w:val="45F4C5E9"/>
    <w:rsid w:val="45F768E6"/>
    <w:rsid w:val="4622A4BF"/>
    <w:rsid w:val="462A6A71"/>
    <w:rsid w:val="4639A53D"/>
    <w:rsid w:val="467BED0D"/>
    <w:rsid w:val="4698BD46"/>
    <w:rsid w:val="46B9744C"/>
    <w:rsid w:val="46CB1812"/>
    <w:rsid w:val="46CB876F"/>
    <w:rsid w:val="46F6D54E"/>
    <w:rsid w:val="46FD4536"/>
    <w:rsid w:val="47382257"/>
    <w:rsid w:val="473AF703"/>
    <w:rsid w:val="47611F40"/>
    <w:rsid w:val="47A6E5F8"/>
    <w:rsid w:val="47B3AE27"/>
    <w:rsid w:val="47E01FEF"/>
    <w:rsid w:val="47F97422"/>
    <w:rsid w:val="480E5E6B"/>
    <w:rsid w:val="48154A5E"/>
    <w:rsid w:val="48373DF9"/>
    <w:rsid w:val="48417656"/>
    <w:rsid w:val="48598499"/>
    <w:rsid w:val="485A2F3F"/>
    <w:rsid w:val="4862FDBA"/>
    <w:rsid w:val="488CA671"/>
    <w:rsid w:val="48930382"/>
    <w:rsid w:val="489FEE05"/>
    <w:rsid w:val="48B561C2"/>
    <w:rsid w:val="48BFD507"/>
    <w:rsid w:val="48D6C966"/>
    <w:rsid w:val="48DFB526"/>
    <w:rsid w:val="48E3D022"/>
    <w:rsid w:val="48F6447C"/>
    <w:rsid w:val="4908741C"/>
    <w:rsid w:val="4913052C"/>
    <w:rsid w:val="49534485"/>
    <w:rsid w:val="496286C5"/>
    <w:rsid w:val="4977FEAE"/>
    <w:rsid w:val="4978BDF2"/>
    <w:rsid w:val="49831FB9"/>
    <w:rsid w:val="49AC0525"/>
    <w:rsid w:val="49B11ABF"/>
    <w:rsid w:val="49B8F94A"/>
    <w:rsid w:val="49EEA925"/>
    <w:rsid w:val="49F8589A"/>
    <w:rsid w:val="4A1DC6C5"/>
    <w:rsid w:val="4A1FAC43"/>
    <w:rsid w:val="4A597B33"/>
    <w:rsid w:val="4A987722"/>
    <w:rsid w:val="4AA276B3"/>
    <w:rsid w:val="4AB458B5"/>
    <w:rsid w:val="4AC76AC7"/>
    <w:rsid w:val="4AD71005"/>
    <w:rsid w:val="4AE48E38"/>
    <w:rsid w:val="4B19A564"/>
    <w:rsid w:val="4B47A341"/>
    <w:rsid w:val="4B5D029A"/>
    <w:rsid w:val="4B676CBC"/>
    <w:rsid w:val="4BE09EC2"/>
    <w:rsid w:val="4BF05387"/>
    <w:rsid w:val="4C1B70E4"/>
    <w:rsid w:val="4C24CDFC"/>
    <w:rsid w:val="4C2CABBB"/>
    <w:rsid w:val="4C3DD2D9"/>
    <w:rsid w:val="4C49C66A"/>
    <w:rsid w:val="4C5D79AC"/>
    <w:rsid w:val="4C6A2BBC"/>
    <w:rsid w:val="4C817F5A"/>
    <w:rsid w:val="4CA4A345"/>
    <w:rsid w:val="4CB37D87"/>
    <w:rsid w:val="4CD750F1"/>
    <w:rsid w:val="4CE5F400"/>
    <w:rsid w:val="4CF8D2FB"/>
    <w:rsid w:val="4D11D259"/>
    <w:rsid w:val="4D99EAFE"/>
    <w:rsid w:val="4DB21928"/>
    <w:rsid w:val="4DE5EC1B"/>
    <w:rsid w:val="4E0AAFF9"/>
    <w:rsid w:val="4E172159"/>
    <w:rsid w:val="4E180FC1"/>
    <w:rsid w:val="4E187DF6"/>
    <w:rsid w:val="4E2F18A8"/>
    <w:rsid w:val="4E3B21C2"/>
    <w:rsid w:val="4E51959A"/>
    <w:rsid w:val="4E6F7E7C"/>
    <w:rsid w:val="4E7A9DC8"/>
    <w:rsid w:val="4E7D5868"/>
    <w:rsid w:val="4E8799C1"/>
    <w:rsid w:val="4EF61464"/>
    <w:rsid w:val="4F0F48BF"/>
    <w:rsid w:val="4F10F027"/>
    <w:rsid w:val="4F1F5E24"/>
    <w:rsid w:val="4F87727F"/>
    <w:rsid w:val="4F893ADE"/>
    <w:rsid w:val="4F91FB34"/>
    <w:rsid w:val="4F97DD87"/>
    <w:rsid w:val="4FA360B3"/>
    <w:rsid w:val="4FA7F12A"/>
    <w:rsid w:val="4FCC6A46"/>
    <w:rsid w:val="4FE4BE38"/>
    <w:rsid w:val="4FEFAF05"/>
    <w:rsid w:val="4FF9A943"/>
    <w:rsid w:val="5013CFF3"/>
    <w:rsid w:val="50552CA7"/>
    <w:rsid w:val="507B8B34"/>
    <w:rsid w:val="50A07C8A"/>
    <w:rsid w:val="50AD28F5"/>
    <w:rsid w:val="50B4409F"/>
    <w:rsid w:val="50E9BC02"/>
    <w:rsid w:val="50F2BFBD"/>
    <w:rsid w:val="50FDAAC0"/>
    <w:rsid w:val="5134D4A6"/>
    <w:rsid w:val="515DDFA9"/>
    <w:rsid w:val="5167C4C4"/>
    <w:rsid w:val="51722B0C"/>
    <w:rsid w:val="51A1E0EA"/>
    <w:rsid w:val="51AC2DA3"/>
    <w:rsid w:val="51BE3E64"/>
    <w:rsid w:val="51BF4C4B"/>
    <w:rsid w:val="51C000AF"/>
    <w:rsid w:val="51E3CD66"/>
    <w:rsid w:val="51F78CA7"/>
    <w:rsid w:val="52140C1D"/>
    <w:rsid w:val="5214205C"/>
    <w:rsid w:val="521DA84B"/>
    <w:rsid w:val="522B693C"/>
    <w:rsid w:val="525060E8"/>
    <w:rsid w:val="52594E36"/>
    <w:rsid w:val="52614C49"/>
    <w:rsid w:val="526839BD"/>
    <w:rsid w:val="5285645F"/>
    <w:rsid w:val="528632C5"/>
    <w:rsid w:val="52A9357A"/>
    <w:rsid w:val="52B9B533"/>
    <w:rsid w:val="52F73BE4"/>
    <w:rsid w:val="5307A2A3"/>
    <w:rsid w:val="53369045"/>
    <w:rsid w:val="534B1945"/>
    <w:rsid w:val="534C75EE"/>
    <w:rsid w:val="535F9CC3"/>
    <w:rsid w:val="5379C2E7"/>
    <w:rsid w:val="538E0E8B"/>
    <w:rsid w:val="53BC94A0"/>
    <w:rsid w:val="53C4E6CD"/>
    <w:rsid w:val="54081754"/>
    <w:rsid w:val="540FCADB"/>
    <w:rsid w:val="5413BF2F"/>
    <w:rsid w:val="5458D309"/>
    <w:rsid w:val="545A3D69"/>
    <w:rsid w:val="546507B0"/>
    <w:rsid w:val="54C77D87"/>
    <w:rsid w:val="54D8EE63"/>
    <w:rsid w:val="54D981AC"/>
    <w:rsid w:val="54E400EA"/>
    <w:rsid w:val="54F3277C"/>
    <w:rsid w:val="55125836"/>
    <w:rsid w:val="5561DB2D"/>
    <w:rsid w:val="5562A778"/>
    <w:rsid w:val="557F0DEF"/>
    <w:rsid w:val="559A6E51"/>
    <w:rsid w:val="55AA3704"/>
    <w:rsid w:val="55B4417C"/>
    <w:rsid w:val="55B52192"/>
    <w:rsid w:val="55B7E447"/>
    <w:rsid w:val="55D38E01"/>
    <w:rsid w:val="55E9E5B7"/>
    <w:rsid w:val="55F258ED"/>
    <w:rsid w:val="563D0E01"/>
    <w:rsid w:val="5676FBEC"/>
    <w:rsid w:val="5695E7C6"/>
    <w:rsid w:val="56A3024E"/>
    <w:rsid w:val="56B407D9"/>
    <w:rsid w:val="56D8941C"/>
    <w:rsid w:val="56DB81FE"/>
    <w:rsid w:val="56E254BA"/>
    <w:rsid w:val="56FBC0EE"/>
    <w:rsid w:val="572EB31E"/>
    <w:rsid w:val="573FDFF6"/>
    <w:rsid w:val="57462594"/>
    <w:rsid w:val="57519ED4"/>
    <w:rsid w:val="57521748"/>
    <w:rsid w:val="5790B0B3"/>
    <w:rsid w:val="5795208E"/>
    <w:rsid w:val="57DC8670"/>
    <w:rsid w:val="57E6ED95"/>
    <w:rsid w:val="58013426"/>
    <w:rsid w:val="5803A3A3"/>
    <w:rsid w:val="58165798"/>
    <w:rsid w:val="58267613"/>
    <w:rsid w:val="58474E8C"/>
    <w:rsid w:val="587BDB4E"/>
    <w:rsid w:val="58973F71"/>
    <w:rsid w:val="589E4C3D"/>
    <w:rsid w:val="58E1C92D"/>
    <w:rsid w:val="5907DA0D"/>
    <w:rsid w:val="5917CC9B"/>
    <w:rsid w:val="592A701E"/>
    <w:rsid w:val="5935CE65"/>
    <w:rsid w:val="5946DA05"/>
    <w:rsid w:val="594F1FD6"/>
    <w:rsid w:val="5967D435"/>
    <w:rsid w:val="596C7538"/>
    <w:rsid w:val="597E84F0"/>
    <w:rsid w:val="59936FF6"/>
    <w:rsid w:val="5996449F"/>
    <w:rsid w:val="59A97EDD"/>
    <w:rsid w:val="59B3BB90"/>
    <w:rsid w:val="59B94EAA"/>
    <w:rsid w:val="59C24674"/>
    <w:rsid w:val="59E5F249"/>
    <w:rsid w:val="59FF2E24"/>
    <w:rsid w:val="5A0BF435"/>
    <w:rsid w:val="5A153387"/>
    <w:rsid w:val="5A48C7BF"/>
    <w:rsid w:val="5A749A5A"/>
    <w:rsid w:val="5A946045"/>
    <w:rsid w:val="5A9D088B"/>
    <w:rsid w:val="5AA41920"/>
    <w:rsid w:val="5AC4FBAA"/>
    <w:rsid w:val="5AD56F35"/>
    <w:rsid w:val="5AF8DAC7"/>
    <w:rsid w:val="5B012679"/>
    <w:rsid w:val="5B0295B6"/>
    <w:rsid w:val="5B2EB518"/>
    <w:rsid w:val="5B378793"/>
    <w:rsid w:val="5B5FBAF1"/>
    <w:rsid w:val="5B708C5D"/>
    <w:rsid w:val="5B721040"/>
    <w:rsid w:val="5B82A566"/>
    <w:rsid w:val="5BA1C56C"/>
    <w:rsid w:val="5BB2FF23"/>
    <w:rsid w:val="5BCF5649"/>
    <w:rsid w:val="5BDAF2A9"/>
    <w:rsid w:val="5BE21D2A"/>
    <w:rsid w:val="5BF43360"/>
    <w:rsid w:val="5C089CAF"/>
    <w:rsid w:val="5C1BB7F6"/>
    <w:rsid w:val="5C1C09EF"/>
    <w:rsid w:val="5C457180"/>
    <w:rsid w:val="5C467C5D"/>
    <w:rsid w:val="5CA52CDC"/>
    <w:rsid w:val="5CAC672C"/>
    <w:rsid w:val="5CCCE677"/>
    <w:rsid w:val="5CE899CB"/>
    <w:rsid w:val="5D03FADD"/>
    <w:rsid w:val="5D11D1AA"/>
    <w:rsid w:val="5D2DD1D9"/>
    <w:rsid w:val="5D5DE167"/>
    <w:rsid w:val="5DA0B41B"/>
    <w:rsid w:val="5DADF28A"/>
    <w:rsid w:val="5DB21AEF"/>
    <w:rsid w:val="5DD00FEA"/>
    <w:rsid w:val="5DDE9FE6"/>
    <w:rsid w:val="5DE22C3C"/>
    <w:rsid w:val="5DE655F6"/>
    <w:rsid w:val="5E112FAD"/>
    <w:rsid w:val="5E308424"/>
    <w:rsid w:val="5E389AD9"/>
    <w:rsid w:val="5E4658B8"/>
    <w:rsid w:val="5E48233D"/>
    <w:rsid w:val="5E5DBFFB"/>
    <w:rsid w:val="5E753915"/>
    <w:rsid w:val="5E7CF944"/>
    <w:rsid w:val="5E8E4701"/>
    <w:rsid w:val="5E9763F6"/>
    <w:rsid w:val="5EB36730"/>
    <w:rsid w:val="5ED32365"/>
    <w:rsid w:val="5EE98E1D"/>
    <w:rsid w:val="5EF85B4F"/>
    <w:rsid w:val="5F29FE25"/>
    <w:rsid w:val="5F309885"/>
    <w:rsid w:val="5F662B0D"/>
    <w:rsid w:val="5F6BFCF1"/>
    <w:rsid w:val="5F6D85F1"/>
    <w:rsid w:val="5F6E282B"/>
    <w:rsid w:val="5F7282C1"/>
    <w:rsid w:val="5F9DFF77"/>
    <w:rsid w:val="5FB27C97"/>
    <w:rsid w:val="5FBBA670"/>
    <w:rsid w:val="5FD60E0A"/>
    <w:rsid w:val="6011796F"/>
    <w:rsid w:val="60295360"/>
    <w:rsid w:val="60408528"/>
    <w:rsid w:val="6058C575"/>
    <w:rsid w:val="607AEDE3"/>
    <w:rsid w:val="60938504"/>
    <w:rsid w:val="6094C197"/>
    <w:rsid w:val="60AABFE3"/>
    <w:rsid w:val="60BB76EE"/>
    <w:rsid w:val="60D5CAED"/>
    <w:rsid w:val="60D5E9F5"/>
    <w:rsid w:val="60E05546"/>
    <w:rsid w:val="60F50506"/>
    <w:rsid w:val="610B216C"/>
    <w:rsid w:val="6115BD73"/>
    <w:rsid w:val="615EC557"/>
    <w:rsid w:val="615F9B44"/>
    <w:rsid w:val="61648768"/>
    <w:rsid w:val="618E1F4F"/>
    <w:rsid w:val="619DE755"/>
    <w:rsid w:val="619E30F8"/>
    <w:rsid w:val="61A6F838"/>
    <w:rsid w:val="61FCC87C"/>
    <w:rsid w:val="6210A249"/>
    <w:rsid w:val="62280223"/>
    <w:rsid w:val="623F45F7"/>
    <w:rsid w:val="6244844A"/>
    <w:rsid w:val="624CAB76"/>
    <w:rsid w:val="62661A2E"/>
    <w:rsid w:val="6279E6BA"/>
    <w:rsid w:val="62824E5A"/>
    <w:rsid w:val="6284F49A"/>
    <w:rsid w:val="62A6082D"/>
    <w:rsid w:val="62B285BF"/>
    <w:rsid w:val="62BB9589"/>
    <w:rsid w:val="62C986F3"/>
    <w:rsid w:val="6336B7E1"/>
    <w:rsid w:val="634C457D"/>
    <w:rsid w:val="6352968E"/>
    <w:rsid w:val="63738342"/>
    <w:rsid w:val="638BE031"/>
    <w:rsid w:val="63A3001A"/>
    <w:rsid w:val="63A9882F"/>
    <w:rsid w:val="63AAB008"/>
    <w:rsid w:val="63AC02B5"/>
    <w:rsid w:val="63B23AFA"/>
    <w:rsid w:val="63B433C4"/>
    <w:rsid w:val="63DF2D77"/>
    <w:rsid w:val="63E17F3E"/>
    <w:rsid w:val="63FDD5E1"/>
    <w:rsid w:val="6445F3E4"/>
    <w:rsid w:val="6448283F"/>
    <w:rsid w:val="6483F0C2"/>
    <w:rsid w:val="648E428B"/>
    <w:rsid w:val="6490B60D"/>
    <w:rsid w:val="64AC6CC8"/>
    <w:rsid w:val="64D58817"/>
    <w:rsid w:val="64E470B9"/>
    <w:rsid w:val="6528F721"/>
    <w:rsid w:val="652CC6E2"/>
    <w:rsid w:val="6539B6D7"/>
    <w:rsid w:val="653E46B0"/>
    <w:rsid w:val="654BF95B"/>
    <w:rsid w:val="655B9740"/>
    <w:rsid w:val="65664B0D"/>
    <w:rsid w:val="657A756E"/>
    <w:rsid w:val="65C44DF6"/>
    <w:rsid w:val="65CED945"/>
    <w:rsid w:val="65D0896E"/>
    <w:rsid w:val="65F41036"/>
    <w:rsid w:val="65FFF7FE"/>
    <w:rsid w:val="660E8B4C"/>
    <w:rsid w:val="663B9609"/>
    <w:rsid w:val="664EF709"/>
    <w:rsid w:val="66619072"/>
    <w:rsid w:val="66715878"/>
    <w:rsid w:val="668AC45A"/>
    <w:rsid w:val="669FC3A0"/>
    <w:rsid w:val="66A49E34"/>
    <w:rsid w:val="66D0CE38"/>
    <w:rsid w:val="6700ACFA"/>
    <w:rsid w:val="67118B66"/>
    <w:rsid w:val="6768CE7E"/>
    <w:rsid w:val="676E94A5"/>
    <w:rsid w:val="679F378E"/>
    <w:rsid w:val="67A4A876"/>
    <w:rsid w:val="67B67B78"/>
    <w:rsid w:val="67E08B18"/>
    <w:rsid w:val="680D3B3E"/>
    <w:rsid w:val="680D5EB8"/>
    <w:rsid w:val="6823961D"/>
    <w:rsid w:val="6846C06F"/>
    <w:rsid w:val="685978E4"/>
    <w:rsid w:val="6862E443"/>
    <w:rsid w:val="6865975D"/>
    <w:rsid w:val="686FA515"/>
    <w:rsid w:val="6892EC4D"/>
    <w:rsid w:val="689352D9"/>
    <w:rsid w:val="689438D7"/>
    <w:rsid w:val="68C34DF9"/>
    <w:rsid w:val="68DAF11B"/>
    <w:rsid w:val="68E25F2D"/>
    <w:rsid w:val="68E8F56D"/>
    <w:rsid w:val="68F69D41"/>
    <w:rsid w:val="694FDE87"/>
    <w:rsid w:val="697336CB"/>
    <w:rsid w:val="697D8C84"/>
    <w:rsid w:val="698703D5"/>
    <w:rsid w:val="69B18146"/>
    <w:rsid w:val="69CF257B"/>
    <w:rsid w:val="69D1C8D7"/>
    <w:rsid w:val="69E00DB6"/>
    <w:rsid w:val="69E10B70"/>
    <w:rsid w:val="69E14E2C"/>
    <w:rsid w:val="69E53DCB"/>
    <w:rsid w:val="69FBED23"/>
    <w:rsid w:val="69FD2147"/>
    <w:rsid w:val="6A18A1D6"/>
    <w:rsid w:val="6A1DC591"/>
    <w:rsid w:val="6A33C288"/>
    <w:rsid w:val="6A4A1156"/>
    <w:rsid w:val="6A58AFB3"/>
    <w:rsid w:val="6A6289AF"/>
    <w:rsid w:val="6AC719AF"/>
    <w:rsid w:val="6ADE753F"/>
    <w:rsid w:val="6AFEF4A1"/>
    <w:rsid w:val="6B109E2C"/>
    <w:rsid w:val="6B27572F"/>
    <w:rsid w:val="6B3C29F6"/>
    <w:rsid w:val="6B430260"/>
    <w:rsid w:val="6B4F9550"/>
    <w:rsid w:val="6B5ADBAA"/>
    <w:rsid w:val="6B5BB340"/>
    <w:rsid w:val="6B61CD07"/>
    <w:rsid w:val="6B663CBD"/>
    <w:rsid w:val="6B8BAA6A"/>
    <w:rsid w:val="6B8FACF4"/>
    <w:rsid w:val="6BA7A661"/>
    <w:rsid w:val="6BAEC99E"/>
    <w:rsid w:val="6BBF0220"/>
    <w:rsid w:val="6BCA8D0F"/>
    <w:rsid w:val="6BD4DAD1"/>
    <w:rsid w:val="6BE34F04"/>
    <w:rsid w:val="6BFE5A10"/>
    <w:rsid w:val="6C400338"/>
    <w:rsid w:val="6C5D95A2"/>
    <w:rsid w:val="6CC86AF3"/>
    <w:rsid w:val="6CE77A3F"/>
    <w:rsid w:val="6CF023CA"/>
    <w:rsid w:val="6D174389"/>
    <w:rsid w:val="6D1FEA91"/>
    <w:rsid w:val="6D31A836"/>
    <w:rsid w:val="6D3DBC2E"/>
    <w:rsid w:val="6D61974D"/>
    <w:rsid w:val="6D836C90"/>
    <w:rsid w:val="6D85AB2A"/>
    <w:rsid w:val="6D86FBFF"/>
    <w:rsid w:val="6D9A1473"/>
    <w:rsid w:val="6DAF123F"/>
    <w:rsid w:val="6DF2E01C"/>
    <w:rsid w:val="6DFB5E41"/>
    <w:rsid w:val="6DFBA6F7"/>
    <w:rsid w:val="6E15A547"/>
    <w:rsid w:val="6E1F235C"/>
    <w:rsid w:val="6E59A758"/>
    <w:rsid w:val="6E744069"/>
    <w:rsid w:val="6E750D67"/>
    <w:rsid w:val="6E830709"/>
    <w:rsid w:val="6EAFB019"/>
    <w:rsid w:val="6EB8E057"/>
    <w:rsid w:val="6EBEB0D0"/>
    <w:rsid w:val="6EC49B62"/>
    <w:rsid w:val="6EEC12F9"/>
    <w:rsid w:val="6EED5ACC"/>
    <w:rsid w:val="6EF6A2E2"/>
    <w:rsid w:val="6F1FBC83"/>
    <w:rsid w:val="6F500CA4"/>
    <w:rsid w:val="6F5366FF"/>
    <w:rsid w:val="6F79C2D1"/>
    <w:rsid w:val="6F7A3335"/>
    <w:rsid w:val="6F7F593A"/>
    <w:rsid w:val="6F9619FA"/>
    <w:rsid w:val="6FAB825C"/>
    <w:rsid w:val="6FBD5600"/>
    <w:rsid w:val="6FF75BB5"/>
    <w:rsid w:val="7027F10C"/>
    <w:rsid w:val="702A3382"/>
    <w:rsid w:val="70411A26"/>
    <w:rsid w:val="70415C03"/>
    <w:rsid w:val="7049B1BF"/>
    <w:rsid w:val="7056F199"/>
    <w:rsid w:val="7079F7AD"/>
    <w:rsid w:val="707A2865"/>
    <w:rsid w:val="707C8436"/>
    <w:rsid w:val="708A8CEE"/>
    <w:rsid w:val="709675CB"/>
    <w:rsid w:val="709708FD"/>
    <w:rsid w:val="709EFD4E"/>
    <w:rsid w:val="70C12459"/>
    <w:rsid w:val="70FC7180"/>
    <w:rsid w:val="71319F03"/>
    <w:rsid w:val="71743B0F"/>
    <w:rsid w:val="71773B56"/>
    <w:rsid w:val="71BD3FE7"/>
    <w:rsid w:val="71D4D013"/>
    <w:rsid w:val="71E9EFC0"/>
    <w:rsid w:val="722D9EF1"/>
    <w:rsid w:val="722E43A4"/>
    <w:rsid w:val="7244BA55"/>
    <w:rsid w:val="728EB26A"/>
    <w:rsid w:val="72AFB7D2"/>
    <w:rsid w:val="72BA2192"/>
    <w:rsid w:val="72BECE6E"/>
    <w:rsid w:val="72C834D3"/>
    <w:rsid w:val="72D2A393"/>
    <w:rsid w:val="72EA0588"/>
    <w:rsid w:val="73028D7E"/>
    <w:rsid w:val="7317EE53"/>
    <w:rsid w:val="734FEED1"/>
    <w:rsid w:val="736E5E8A"/>
    <w:rsid w:val="7372930D"/>
    <w:rsid w:val="7372F7B4"/>
    <w:rsid w:val="737E830B"/>
    <w:rsid w:val="73ADF378"/>
    <w:rsid w:val="73DE7AAB"/>
    <w:rsid w:val="73DF582F"/>
    <w:rsid w:val="73FC1B30"/>
    <w:rsid w:val="7419EE4A"/>
    <w:rsid w:val="74231D3D"/>
    <w:rsid w:val="747C8ADD"/>
    <w:rsid w:val="74855565"/>
    <w:rsid w:val="74A256E2"/>
    <w:rsid w:val="74B0CC2A"/>
    <w:rsid w:val="74B6D98F"/>
    <w:rsid w:val="74DCDCEC"/>
    <w:rsid w:val="74ED496D"/>
    <w:rsid w:val="751166B5"/>
    <w:rsid w:val="75302C74"/>
    <w:rsid w:val="75495502"/>
    <w:rsid w:val="754966DA"/>
    <w:rsid w:val="755383FE"/>
    <w:rsid w:val="755A2657"/>
    <w:rsid w:val="757C998B"/>
    <w:rsid w:val="7580B7A0"/>
    <w:rsid w:val="759229C1"/>
    <w:rsid w:val="759C81D2"/>
    <w:rsid w:val="759DA1DE"/>
    <w:rsid w:val="75B9979D"/>
    <w:rsid w:val="75DF6ED4"/>
    <w:rsid w:val="767F039E"/>
    <w:rsid w:val="769AC8AD"/>
    <w:rsid w:val="769AE565"/>
    <w:rsid w:val="76E39647"/>
    <w:rsid w:val="76FD973D"/>
    <w:rsid w:val="76FF66E9"/>
    <w:rsid w:val="770532CE"/>
    <w:rsid w:val="7706F0C6"/>
    <w:rsid w:val="7706FE69"/>
    <w:rsid w:val="77303E77"/>
    <w:rsid w:val="7744C49F"/>
    <w:rsid w:val="774C12DE"/>
    <w:rsid w:val="77FEE7FA"/>
    <w:rsid w:val="781214DA"/>
    <w:rsid w:val="783BEFB4"/>
    <w:rsid w:val="78507513"/>
    <w:rsid w:val="78586D3C"/>
    <w:rsid w:val="7867F150"/>
    <w:rsid w:val="786B4225"/>
    <w:rsid w:val="7888C735"/>
    <w:rsid w:val="788CEA01"/>
    <w:rsid w:val="788F422F"/>
    <w:rsid w:val="78AAE7D2"/>
    <w:rsid w:val="78DAA513"/>
    <w:rsid w:val="7900022F"/>
    <w:rsid w:val="790121C7"/>
    <w:rsid w:val="7909FA4E"/>
    <w:rsid w:val="790C34CA"/>
    <w:rsid w:val="7939368B"/>
    <w:rsid w:val="793D528B"/>
    <w:rsid w:val="793FE2AE"/>
    <w:rsid w:val="7960B3C9"/>
    <w:rsid w:val="7988AD62"/>
    <w:rsid w:val="79A090EA"/>
    <w:rsid w:val="79A6AB51"/>
    <w:rsid w:val="79C3CA8D"/>
    <w:rsid w:val="79C75B37"/>
    <w:rsid w:val="79ED3E55"/>
    <w:rsid w:val="7A02F942"/>
    <w:rsid w:val="7A0CEF3A"/>
    <w:rsid w:val="7A1726E1"/>
    <w:rsid w:val="7A2B75B8"/>
    <w:rsid w:val="7A311F81"/>
    <w:rsid w:val="7A4C58C5"/>
    <w:rsid w:val="7A4DBC2F"/>
    <w:rsid w:val="7A76D474"/>
    <w:rsid w:val="7A88737A"/>
    <w:rsid w:val="7ADFA7DD"/>
    <w:rsid w:val="7B0AAFEC"/>
    <w:rsid w:val="7B0C0299"/>
    <w:rsid w:val="7B1BC18F"/>
    <w:rsid w:val="7B228893"/>
    <w:rsid w:val="7B274C49"/>
    <w:rsid w:val="7B532BC8"/>
    <w:rsid w:val="7B5E1073"/>
    <w:rsid w:val="7B679C28"/>
    <w:rsid w:val="7B8CA5AC"/>
    <w:rsid w:val="7B97C1E4"/>
    <w:rsid w:val="7B9F0513"/>
    <w:rsid w:val="7B9F6DF8"/>
    <w:rsid w:val="7BBC68C6"/>
    <w:rsid w:val="7BD26999"/>
    <w:rsid w:val="7BDB611C"/>
    <w:rsid w:val="7BE2B75A"/>
    <w:rsid w:val="7C13E2B2"/>
    <w:rsid w:val="7C590C72"/>
    <w:rsid w:val="7C8AD51F"/>
    <w:rsid w:val="7C998D13"/>
    <w:rsid w:val="7CA8364B"/>
    <w:rsid w:val="7CC0D4DB"/>
    <w:rsid w:val="7CD728F3"/>
    <w:rsid w:val="7CF1172F"/>
    <w:rsid w:val="7CF846C5"/>
    <w:rsid w:val="7D23BF51"/>
    <w:rsid w:val="7D320B24"/>
    <w:rsid w:val="7D3AE7A1"/>
    <w:rsid w:val="7D4E302B"/>
    <w:rsid w:val="7D5A044B"/>
    <w:rsid w:val="7D8A92E9"/>
    <w:rsid w:val="7D8DC326"/>
    <w:rsid w:val="7D919BA5"/>
    <w:rsid w:val="7D96A4F0"/>
    <w:rsid w:val="7D9877F2"/>
    <w:rsid w:val="7DB8170D"/>
    <w:rsid w:val="7DD4BAC4"/>
    <w:rsid w:val="7DDFEB40"/>
    <w:rsid w:val="7DF098C3"/>
    <w:rsid w:val="7E0454F2"/>
    <w:rsid w:val="7E38DD0F"/>
    <w:rsid w:val="7E65BA3B"/>
    <w:rsid w:val="7E66EC85"/>
    <w:rsid w:val="7E6FE807"/>
    <w:rsid w:val="7E71F563"/>
    <w:rsid w:val="7E8BCB71"/>
    <w:rsid w:val="7E9CB437"/>
    <w:rsid w:val="7EB3C670"/>
    <w:rsid w:val="7EDEB5CC"/>
    <w:rsid w:val="7F05152A"/>
    <w:rsid w:val="7F203F21"/>
    <w:rsid w:val="7F317C59"/>
    <w:rsid w:val="7F37C303"/>
    <w:rsid w:val="7F426DC7"/>
    <w:rsid w:val="7F62B06D"/>
    <w:rsid w:val="7F6E46AA"/>
    <w:rsid w:val="7F9B3D5B"/>
    <w:rsid w:val="7FA2F2B5"/>
    <w:rsid w:val="7FC80A2C"/>
    <w:rsid w:val="7FCA1CC9"/>
    <w:rsid w:val="7FD92CEA"/>
    <w:rsid w:val="7FDA3A1C"/>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9BFCDD"/>
  <w15:chartTrackingRefBased/>
  <w15:docId w15:val="{4C3010DD-B373-4BD9-A894-BC6834FEA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C4B"/>
  </w:style>
  <w:style w:type="paragraph" w:styleId="Heading1">
    <w:name w:val="heading 1"/>
    <w:basedOn w:val="Normal"/>
    <w:next w:val="Normal"/>
    <w:link w:val="Heading1Char"/>
    <w:uiPriority w:val="9"/>
    <w:qFormat/>
    <w:rsid w:val="00D04B3F"/>
    <w:pPr>
      <w:keepNext/>
      <w:keepLines/>
      <w:spacing w:before="240" w:after="0"/>
      <w:outlineLvl w:val="0"/>
    </w:pPr>
    <w:rPr>
      <w:rFonts w:eastAsiaTheme="majorEastAsia" w:cstheme="majorBidi"/>
      <w:color w:val="000000" w:themeColor="text1"/>
      <w:sz w:val="28"/>
      <w:szCs w:val="32"/>
    </w:rPr>
  </w:style>
  <w:style w:type="paragraph" w:styleId="Heading2">
    <w:name w:val="heading 2"/>
    <w:basedOn w:val="Normal"/>
    <w:next w:val="Normal"/>
    <w:link w:val="Heading2Char"/>
    <w:uiPriority w:val="9"/>
    <w:unhideWhenUsed/>
    <w:qFormat/>
    <w:rsid w:val="00222B37"/>
    <w:pPr>
      <w:keepNext/>
      <w:keepLines/>
      <w:spacing w:before="40" w:after="0"/>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unhideWhenUsed/>
    <w:qFormat/>
    <w:rsid w:val="00222B37"/>
    <w:pPr>
      <w:keepNext/>
      <w:keepLines/>
      <w:spacing w:before="40" w:after="0"/>
      <w:outlineLvl w:val="2"/>
    </w:pPr>
    <w:rPr>
      <w:rFonts w:eastAsiaTheme="majorEastAsia" w:cstheme="majorBidi"/>
      <w:b/>
      <w: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4B3F"/>
    <w:rPr>
      <w:rFonts w:eastAsiaTheme="majorEastAsia" w:cstheme="majorBidi"/>
      <w:color w:val="000000" w:themeColor="text1"/>
      <w:sz w:val="28"/>
      <w:szCs w:val="32"/>
    </w:rPr>
  </w:style>
  <w:style w:type="character" w:customStyle="1" w:styleId="Heading2Char">
    <w:name w:val="Heading 2 Char"/>
    <w:basedOn w:val="DefaultParagraphFont"/>
    <w:link w:val="Heading2"/>
    <w:uiPriority w:val="9"/>
    <w:rsid w:val="00222B37"/>
    <w:rPr>
      <w:rFonts w:eastAsiaTheme="majorEastAsia" w:cstheme="majorBidi"/>
      <w:b/>
      <w:color w:val="000000" w:themeColor="text1"/>
      <w:sz w:val="24"/>
      <w:szCs w:val="26"/>
    </w:rPr>
  </w:style>
  <w:style w:type="paragraph" w:styleId="NormalWeb">
    <w:name w:val="Normal (Web)"/>
    <w:basedOn w:val="Normal"/>
    <w:uiPriority w:val="99"/>
    <w:semiHidden/>
    <w:unhideWhenUsed/>
    <w:rsid w:val="001B5C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B5C8F"/>
    <w:rPr>
      <w:color w:val="0000FF"/>
      <w:u w:val="single"/>
    </w:rPr>
  </w:style>
  <w:style w:type="paragraph" w:styleId="ListParagraph">
    <w:name w:val="List Paragraph"/>
    <w:basedOn w:val="Normal"/>
    <w:uiPriority w:val="34"/>
    <w:qFormat/>
    <w:rsid w:val="006D4289"/>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0E67AD"/>
    <w:rPr>
      <w:b/>
      <w:bCs/>
    </w:rPr>
  </w:style>
  <w:style w:type="character" w:customStyle="1" w:styleId="CommentSubjectChar">
    <w:name w:val="Comment Subject Char"/>
    <w:basedOn w:val="CommentTextChar"/>
    <w:link w:val="CommentSubject"/>
    <w:uiPriority w:val="99"/>
    <w:semiHidden/>
    <w:rsid w:val="000E67AD"/>
    <w:rPr>
      <w:b/>
      <w:bCs/>
      <w:sz w:val="20"/>
      <w:szCs w:val="20"/>
    </w:rPr>
  </w:style>
  <w:style w:type="paragraph" w:customStyle="1" w:styleId="EndNoteBibliographyTitle">
    <w:name w:val="EndNote Bibliography Title"/>
    <w:basedOn w:val="Normal"/>
    <w:link w:val="EndNoteBibliographyTitleChar"/>
    <w:rsid w:val="000F6EC4"/>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0F6EC4"/>
    <w:rPr>
      <w:rFonts w:ascii="Calibri" w:hAnsi="Calibri" w:cs="Calibri"/>
      <w:noProof/>
    </w:rPr>
  </w:style>
  <w:style w:type="paragraph" w:customStyle="1" w:styleId="EndNoteBibliography">
    <w:name w:val="EndNote Bibliography"/>
    <w:basedOn w:val="Normal"/>
    <w:link w:val="EndNoteBibliographyChar"/>
    <w:rsid w:val="000F6EC4"/>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0F6EC4"/>
    <w:rPr>
      <w:rFonts w:ascii="Calibri" w:hAnsi="Calibri" w:cs="Calibri"/>
      <w:noProof/>
    </w:rPr>
  </w:style>
  <w:style w:type="character" w:styleId="UnresolvedMention">
    <w:name w:val="Unresolved Mention"/>
    <w:basedOn w:val="DefaultParagraphFont"/>
    <w:uiPriority w:val="99"/>
    <w:semiHidden/>
    <w:unhideWhenUsed/>
    <w:rsid w:val="000F6EC4"/>
    <w:rPr>
      <w:color w:val="605E5C"/>
      <w:shd w:val="clear" w:color="auto" w:fill="E1DFDD"/>
    </w:rPr>
  </w:style>
  <w:style w:type="paragraph" w:styleId="Caption">
    <w:name w:val="caption"/>
    <w:basedOn w:val="Normal"/>
    <w:next w:val="Normal"/>
    <w:uiPriority w:val="35"/>
    <w:unhideWhenUsed/>
    <w:qFormat/>
    <w:rsid w:val="00CC4217"/>
    <w:pPr>
      <w:spacing w:after="200" w:line="240" w:lineRule="auto"/>
    </w:pPr>
    <w:rPr>
      <w:rFonts w:eastAsia="SimSun"/>
      <w:i/>
      <w:iCs/>
      <w:color w:val="44546A" w:themeColor="text2"/>
      <w:sz w:val="18"/>
      <w:szCs w:val="18"/>
      <w:lang w:eastAsia="en-US"/>
    </w:rPr>
  </w:style>
  <w:style w:type="paragraph" w:styleId="HTMLPreformatted">
    <w:name w:val="HTML Preformatted"/>
    <w:basedOn w:val="Normal"/>
    <w:link w:val="HTMLPreformattedChar"/>
    <w:uiPriority w:val="99"/>
    <w:semiHidden/>
    <w:unhideWhenUsed/>
    <w:rsid w:val="00760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6085F"/>
    <w:rPr>
      <w:rFonts w:ascii="Courier New" w:eastAsia="Times New Roman" w:hAnsi="Courier New" w:cs="Courier New"/>
      <w:sz w:val="20"/>
      <w:szCs w:val="20"/>
      <w:lang w:eastAsia="en-GB"/>
    </w:rPr>
  </w:style>
  <w:style w:type="paragraph" w:styleId="Revision">
    <w:name w:val="Revision"/>
    <w:hidden/>
    <w:uiPriority w:val="99"/>
    <w:semiHidden/>
    <w:rsid w:val="009C0291"/>
    <w:pPr>
      <w:spacing w:after="0" w:line="240" w:lineRule="auto"/>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itle">
    <w:name w:val="Title"/>
    <w:basedOn w:val="Normal"/>
    <w:next w:val="Normal"/>
    <w:link w:val="TitleChar"/>
    <w:uiPriority w:val="10"/>
    <w:qFormat/>
    <w:rsid w:val="00D04B3F"/>
    <w:pPr>
      <w:spacing w:after="0" w:line="240" w:lineRule="auto"/>
      <w:contextualSpacing/>
    </w:pPr>
    <w:rPr>
      <w:rFonts w:asciiTheme="majorHAnsi" w:eastAsiaTheme="majorEastAsia" w:hAnsiTheme="majorHAnsi" w:cstheme="majorBidi"/>
      <w:b/>
      <w:color w:val="000000" w:themeColor="text1"/>
      <w:spacing w:val="-10"/>
      <w:kern w:val="28"/>
      <w:sz w:val="32"/>
      <w:szCs w:val="56"/>
    </w:rPr>
  </w:style>
  <w:style w:type="character" w:customStyle="1" w:styleId="TitleChar">
    <w:name w:val="Title Char"/>
    <w:basedOn w:val="DefaultParagraphFont"/>
    <w:link w:val="Title"/>
    <w:uiPriority w:val="10"/>
    <w:rsid w:val="00D04B3F"/>
    <w:rPr>
      <w:rFonts w:asciiTheme="majorHAnsi" w:eastAsiaTheme="majorEastAsia" w:hAnsiTheme="majorHAnsi" w:cstheme="majorBidi"/>
      <w:b/>
      <w:color w:val="000000" w:themeColor="text1"/>
      <w:spacing w:val="-10"/>
      <w:kern w:val="28"/>
      <w:sz w:val="32"/>
      <w:szCs w:val="56"/>
    </w:rPr>
  </w:style>
  <w:style w:type="character" w:customStyle="1" w:styleId="Heading3Char">
    <w:name w:val="Heading 3 Char"/>
    <w:basedOn w:val="DefaultParagraphFont"/>
    <w:link w:val="Heading3"/>
    <w:uiPriority w:val="9"/>
    <w:rsid w:val="00222B37"/>
    <w:rPr>
      <w:rFonts w:eastAsiaTheme="majorEastAsia" w:cstheme="majorBidi"/>
      <w:b/>
      <w:i/>
      <w:color w:val="000000" w:themeColor="text1"/>
      <w:sz w:val="24"/>
      <w:szCs w:val="24"/>
    </w:rPr>
  </w:style>
  <w:style w:type="character" w:styleId="PageNumber">
    <w:name w:val="page number"/>
    <w:basedOn w:val="DefaultParagraphFont"/>
    <w:uiPriority w:val="99"/>
    <w:semiHidden/>
    <w:unhideWhenUsed/>
    <w:rsid w:val="00222B37"/>
  </w:style>
  <w:style w:type="character" w:customStyle="1" w:styleId="normaltextrun">
    <w:name w:val="normaltextrun"/>
    <w:basedOn w:val="DefaultParagraphFont"/>
    <w:rsid w:val="00970C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43315">
      <w:bodyDiv w:val="1"/>
      <w:marLeft w:val="0"/>
      <w:marRight w:val="0"/>
      <w:marTop w:val="0"/>
      <w:marBottom w:val="0"/>
      <w:divBdr>
        <w:top w:val="none" w:sz="0" w:space="0" w:color="auto"/>
        <w:left w:val="none" w:sz="0" w:space="0" w:color="auto"/>
        <w:bottom w:val="none" w:sz="0" w:space="0" w:color="auto"/>
        <w:right w:val="none" w:sz="0" w:space="0" w:color="auto"/>
      </w:divBdr>
    </w:div>
    <w:div w:id="176117390">
      <w:bodyDiv w:val="1"/>
      <w:marLeft w:val="0"/>
      <w:marRight w:val="0"/>
      <w:marTop w:val="0"/>
      <w:marBottom w:val="0"/>
      <w:divBdr>
        <w:top w:val="none" w:sz="0" w:space="0" w:color="auto"/>
        <w:left w:val="none" w:sz="0" w:space="0" w:color="auto"/>
        <w:bottom w:val="none" w:sz="0" w:space="0" w:color="auto"/>
        <w:right w:val="none" w:sz="0" w:space="0" w:color="auto"/>
      </w:divBdr>
    </w:div>
    <w:div w:id="212740221">
      <w:bodyDiv w:val="1"/>
      <w:marLeft w:val="0"/>
      <w:marRight w:val="0"/>
      <w:marTop w:val="0"/>
      <w:marBottom w:val="0"/>
      <w:divBdr>
        <w:top w:val="none" w:sz="0" w:space="0" w:color="auto"/>
        <w:left w:val="none" w:sz="0" w:space="0" w:color="auto"/>
        <w:bottom w:val="none" w:sz="0" w:space="0" w:color="auto"/>
        <w:right w:val="none" w:sz="0" w:space="0" w:color="auto"/>
      </w:divBdr>
    </w:div>
    <w:div w:id="729618600">
      <w:bodyDiv w:val="1"/>
      <w:marLeft w:val="0"/>
      <w:marRight w:val="0"/>
      <w:marTop w:val="0"/>
      <w:marBottom w:val="0"/>
      <w:divBdr>
        <w:top w:val="none" w:sz="0" w:space="0" w:color="auto"/>
        <w:left w:val="none" w:sz="0" w:space="0" w:color="auto"/>
        <w:bottom w:val="none" w:sz="0" w:space="0" w:color="auto"/>
        <w:right w:val="none" w:sz="0" w:space="0" w:color="auto"/>
      </w:divBdr>
    </w:div>
    <w:div w:id="1127773006">
      <w:bodyDiv w:val="1"/>
      <w:marLeft w:val="0"/>
      <w:marRight w:val="0"/>
      <w:marTop w:val="0"/>
      <w:marBottom w:val="0"/>
      <w:divBdr>
        <w:top w:val="none" w:sz="0" w:space="0" w:color="auto"/>
        <w:left w:val="none" w:sz="0" w:space="0" w:color="auto"/>
        <w:bottom w:val="none" w:sz="0" w:space="0" w:color="auto"/>
        <w:right w:val="none" w:sz="0" w:space="0" w:color="auto"/>
      </w:divBdr>
    </w:div>
    <w:div w:id="1160804025">
      <w:bodyDiv w:val="1"/>
      <w:marLeft w:val="0"/>
      <w:marRight w:val="0"/>
      <w:marTop w:val="0"/>
      <w:marBottom w:val="0"/>
      <w:divBdr>
        <w:top w:val="none" w:sz="0" w:space="0" w:color="auto"/>
        <w:left w:val="none" w:sz="0" w:space="0" w:color="auto"/>
        <w:bottom w:val="none" w:sz="0" w:space="0" w:color="auto"/>
        <w:right w:val="none" w:sz="0" w:space="0" w:color="auto"/>
      </w:divBdr>
    </w:div>
    <w:div w:id="1292440791">
      <w:bodyDiv w:val="1"/>
      <w:marLeft w:val="0"/>
      <w:marRight w:val="0"/>
      <w:marTop w:val="0"/>
      <w:marBottom w:val="0"/>
      <w:divBdr>
        <w:top w:val="none" w:sz="0" w:space="0" w:color="auto"/>
        <w:left w:val="none" w:sz="0" w:space="0" w:color="auto"/>
        <w:bottom w:val="none" w:sz="0" w:space="0" w:color="auto"/>
        <w:right w:val="none" w:sz="0" w:space="0" w:color="auto"/>
      </w:divBdr>
    </w:div>
    <w:div w:id="1443262736">
      <w:bodyDiv w:val="1"/>
      <w:marLeft w:val="0"/>
      <w:marRight w:val="0"/>
      <w:marTop w:val="0"/>
      <w:marBottom w:val="0"/>
      <w:divBdr>
        <w:top w:val="none" w:sz="0" w:space="0" w:color="auto"/>
        <w:left w:val="none" w:sz="0" w:space="0" w:color="auto"/>
        <w:bottom w:val="none" w:sz="0" w:space="0" w:color="auto"/>
        <w:right w:val="none" w:sz="0" w:space="0" w:color="auto"/>
      </w:divBdr>
    </w:div>
    <w:div w:id="1574705912">
      <w:bodyDiv w:val="1"/>
      <w:marLeft w:val="0"/>
      <w:marRight w:val="0"/>
      <w:marTop w:val="0"/>
      <w:marBottom w:val="0"/>
      <w:divBdr>
        <w:top w:val="none" w:sz="0" w:space="0" w:color="auto"/>
        <w:left w:val="none" w:sz="0" w:space="0" w:color="auto"/>
        <w:bottom w:val="none" w:sz="0" w:space="0" w:color="auto"/>
        <w:right w:val="none" w:sz="0" w:space="0" w:color="auto"/>
      </w:divBdr>
    </w:div>
    <w:div w:id="1577518214">
      <w:bodyDiv w:val="1"/>
      <w:marLeft w:val="0"/>
      <w:marRight w:val="0"/>
      <w:marTop w:val="0"/>
      <w:marBottom w:val="0"/>
      <w:divBdr>
        <w:top w:val="none" w:sz="0" w:space="0" w:color="auto"/>
        <w:left w:val="none" w:sz="0" w:space="0" w:color="auto"/>
        <w:bottom w:val="none" w:sz="0" w:space="0" w:color="auto"/>
        <w:right w:val="none" w:sz="0" w:space="0" w:color="auto"/>
      </w:divBdr>
    </w:div>
    <w:div w:id="1757288018">
      <w:bodyDiv w:val="1"/>
      <w:marLeft w:val="0"/>
      <w:marRight w:val="0"/>
      <w:marTop w:val="0"/>
      <w:marBottom w:val="0"/>
      <w:divBdr>
        <w:top w:val="none" w:sz="0" w:space="0" w:color="auto"/>
        <w:left w:val="none" w:sz="0" w:space="0" w:color="auto"/>
        <w:bottom w:val="none" w:sz="0" w:space="0" w:color="auto"/>
        <w:right w:val="none" w:sz="0" w:space="0" w:color="auto"/>
      </w:divBdr>
      <w:divsChild>
        <w:div w:id="1249651561">
          <w:marLeft w:val="0"/>
          <w:marRight w:val="0"/>
          <w:marTop w:val="0"/>
          <w:marBottom w:val="0"/>
          <w:divBdr>
            <w:top w:val="none" w:sz="0" w:space="0" w:color="auto"/>
            <w:left w:val="none" w:sz="0" w:space="0" w:color="auto"/>
            <w:bottom w:val="none" w:sz="0" w:space="0" w:color="auto"/>
            <w:right w:val="none" w:sz="0" w:space="0" w:color="auto"/>
          </w:divBdr>
          <w:divsChild>
            <w:div w:id="589966307">
              <w:marLeft w:val="0"/>
              <w:marRight w:val="0"/>
              <w:marTop w:val="0"/>
              <w:marBottom w:val="0"/>
              <w:divBdr>
                <w:top w:val="none" w:sz="0" w:space="0" w:color="auto"/>
                <w:left w:val="none" w:sz="0" w:space="0" w:color="auto"/>
                <w:bottom w:val="none" w:sz="0" w:space="0" w:color="auto"/>
                <w:right w:val="none" w:sz="0" w:space="0" w:color="auto"/>
              </w:divBdr>
              <w:divsChild>
                <w:div w:id="153938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926816">
      <w:bodyDiv w:val="1"/>
      <w:marLeft w:val="0"/>
      <w:marRight w:val="0"/>
      <w:marTop w:val="0"/>
      <w:marBottom w:val="0"/>
      <w:divBdr>
        <w:top w:val="none" w:sz="0" w:space="0" w:color="auto"/>
        <w:left w:val="none" w:sz="0" w:space="0" w:color="auto"/>
        <w:bottom w:val="none" w:sz="0" w:space="0" w:color="auto"/>
        <w:right w:val="none" w:sz="0" w:space="0" w:color="auto"/>
      </w:divBdr>
    </w:div>
    <w:div w:id="1857766886">
      <w:bodyDiv w:val="1"/>
      <w:marLeft w:val="0"/>
      <w:marRight w:val="0"/>
      <w:marTop w:val="0"/>
      <w:marBottom w:val="0"/>
      <w:divBdr>
        <w:top w:val="none" w:sz="0" w:space="0" w:color="auto"/>
        <w:left w:val="none" w:sz="0" w:space="0" w:color="auto"/>
        <w:bottom w:val="none" w:sz="0" w:space="0" w:color="auto"/>
        <w:right w:val="none" w:sz="0" w:space="0" w:color="auto"/>
      </w:divBdr>
      <w:divsChild>
        <w:div w:id="1755782889">
          <w:marLeft w:val="0"/>
          <w:marRight w:val="0"/>
          <w:marTop w:val="0"/>
          <w:marBottom w:val="0"/>
          <w:divBdr>
            <w:top w:val="none" w:sz="0" w:space="0" w:color="auto"/>
            <w:left w:val="none" w:sz="0" w:space="0" w:color="auto"/>
            <w:bottom w:val="none" w:sz="0" w:space="0" w:color="auto"/>
            <w:right w:val="none" w:sz="0" w:space="0" w:color="auto"/>
          </w:divBdr>
          <w:divsChild>
            <w:div w:id="1473669410">
              <w:marLeft w:val="0"/>
              <w:marRight w:val="0"/>
              <w:marTop w:val="0"/>
              <w:marBottom w:val="0"/>
              <w:divBdr>
                <w:top w:val="none" w:sz="0" w:space="0" w:color="auto"/>
                <w:left w:val="none" w:sz="0" w:space="0" w:color="auto"/>
                <w:bottom w:val="none" w:sz="0" w:space="0" w:color="auto"/>
                <w:right w:val="none" w:sz="0" w:space="0" w:color="auto"/>
              </w:divBdr>
              <w:divsChild>
                <w:div w:id="119191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419055">
      <w:bodyDiv w:val="1"/>
      <w:marLeft w:val="0"/>
      <w:marRight w:val="0"/>
      <w:marTop w:val="0"/>
      <w:marBottom w:val="0"/>
      <w:divBdr>
        <w:top w:val="none" w:sz="0" w:space="0" w:color="auto"/>
        <w:left w:val="none" w:sz="0" w:space="0" w:color="auto"/>
        <w:bottom w:val="none" w:sz="0" w:space="0" w:color="auto"/>
        <w:right w:val="none" w:sz="0" w:space="0" w:color="auto"/>
      </w:divBdr>
    </w:div>
    <w:div w:id="2000036859">
      <w:bodyDiv w:val="1"/>
      <w:marLeft w:val="0"/>
      <w:marRight w:val="0"/>
      <w:marTop w:val="0"/>
      <w:marBottom w:val="0"/>
      <w:divBdr>
        <w:top w:val="none" w:sz="0" w:space="0" w:color="auto"/>
        <w:left w:val="none" w:sz="0" w:space="0" w:color="auto"/>
        <w:bottom w:val="none" w:sz="0" w:space="0" w:color="auto"/>
        <w:right w:val="none" w:sz="0" w:space="0" w:color="auto"/>
      </w:divBdr>
      <w:divsChild>
        <w:div w:id="969633513">
          <w:marLeft w:val="0"/>
          <w:marRight w:val="0"/>
          <w:marTop w:val="0"/>
          <w:marBottom w:val="0"/>
          <w:divBdr>
            <w:top w:val="none" w:sz="0" w:space="0" w:color="auto"/>
            <w:left w:val="none" w:sz="0" w:space="0" w:color="auto"/>
            <w:bottom w:val="none" w:sz="0" w:space="0" w:color="auto"/>
            <w:right w:val="none" w:sz="0" w:space="0" w:color="auto"/>
          </w:divBdr>
        </w:div>
      </w:divsChild>
    </w:div>
    <w:div w:id="2001350965">
      <w:bodyDiv w:val="1"/>
      <w:marLeft w:val="0"/>
      <w:marRight w:val="0"/>
      <w:marTop w:val="0"/>
      <w:marBottom w:val="0"/>
      <w:divBdr>
        <w:top w:val="none" w:sz="0" w:space="0" w:color="auto"/>
        <w:left w:val="none" w:sz="0" w:space="0" w:color="auto"/>
        <w:bottom w:val="none" w:sz="0" w:space="0" w:color="auto"/>
        <w:right w:val="none" w:sz="0" w:space="0" w:color="auto"/>
      </w:divBdr>
    </w:div>
    <w:div w:id="2088991713">
      <w:bodyDiv w:val="1"/>
      <w:marLeft w:val="0"/>
      <w:marRight w:val="0"/>
      <w:marTop w:val="0"/>
      <w:marBottom w:val="0"/>
      <w:divBdr>
        <w:top w:val="none" w:sz="0" w:space="0" w:color="auto"/>
        <w:left w:val="none" w:sz="0" w:space="0" w:color="auto"/>
        <w:bottom w:val="none" w:sz="0" w:space="0" w:color="auto"/>
        <w:right w:val="none" w:sz="0" w:space="0" w:color="auto"/>
      </w:divBdr>
    </w:div>
    <w:div w:id="2127118491">
      <w:bodyDiv w:val="1"/>
      <w:marLeft w:val="0"/>
      <w:marRight w:val="0"/>
      <w:marTop w:val="0"/>
      <w:marBottom w:val="0"/>
      <w:divBdr>
        <w:top w:val="none" w:sz="0" w:space="0" w:color="auto"/>
        <w:left w:val="none" w:sz="0" w:space="0" w:color="auto"/>
        <w:bottom w:val="none" w:sz="0" w:space="0" w:color="auto"/>
        <w:right w:val="none" w:sz="0" w:space="0" w:color="auto"/>
      </w:divBdr>
    </w:div>
    <w:div w:id="2146581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0.png"/><Relationship Id="rId50" Type="http://schemas.openxmlformats.org/officeDocument/2006/relationships/footer" Target="footer4.xml"/><Relationship Id="rId55" Type="http://schemas.openxmlformats.org/officeDocument/2006/relationships/image" Target="media/image36.tif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4.png"/><Relationship Id="rId11" Type="http://schemas.microsoft.com/office/2016/09/relationships/commentsIds" Target="commentsId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3.xml"/><Relationship Id="rId53" Type="http://schemas.openxmlformats.org/officeDocument/2006/relationships/image" Target="media/image34.png"/><Relationship Id="rId58" Type="http://schemas.openxmlformats.org/officeDocument/2006/relationships/header" Target="header5.xml"/><Relationship Id="rId66" Type="http://schemas.microsoft.com/office/2020/10/relationships/intelligence" Target="intelligence2.xml"/><Relationship Id="rId5" Type="http://schemas.openxmlformats.org/officeDocument/2006/relationships/webSettings" Target="webSettings.xml"/><Relationship Id="rId61" Type="http://schemas.openxmlformats.org/officeDocument/2006/relationships/header" Target="header6.xml"/><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header" Target="header4.xml"/><Relationship Id="rId64" Type="http://schemas.microsoft.com/office/2011/relationships/people" Target="people.xml"/><Relationship Id="rId8" Type="http://schemas.openxmlformats.org/officeDocument/2006/relationships/hyperlink" Target="https://github.com/GenomicSEM/GenomicSEM" TargetMode="External"/><Relationship Id="rId51" Type="http://schemas.openxmlformats.org/officeDocument/2006/relationships/image" Target="media/image32.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footer" Target="footer6.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5.tiff"/><Relationship Id="rId62"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3.xml"/><Relationship Id="rId57" Type="http://schemas.openxmlformats.org/officeDocument/2006/relationships/footer" Target="footer5.xml"/><Relationship Id="rId10"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header" Target="header2.xml"/><Relationship Id="rId52" Type="http://schemas.openxmlformats.org/officeDocument/2006/relationships/image" Target="media/image33.png"/><Relationship Id="rId60" Type="http://schemas.openxmlformats.org/officeDocument/2006/relationships/footer" Target="footer7.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CC840-FD57-42BF-8BCE-42216C1F0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3920</TotalTime>
  <Pages>38</Pages>
  <Words>5761</Words>
  <Characters>32842</Characters>
  <Application>Microsoft Office Word</Application>
  <DocSecurity>0</DocSecurity>
  <Lines>273</Lines>
  <Paragraphs>77</Paragraphs>
  <ScaleCrop>false</ScaleCrop>
  <Company/>
  <LinksUpToDate>false</LinksUpToDate>
  <CharactersWithSpaces>38526</CharactersWithSpaces>
  <SharedDoc>false</SharedDoc>
  <HLinks>
    <vt:vector size="6" baseType="variant">
      <vt:variant>
        <vt:i4>4980823</vt:i4>
      </vt:variant>
      <vt:variant>
        <vt:i4>10</vt:i4>
      </vt:variant>
      <vt:variant>
        <vt:i4>0</vt:i4>
      </vt:variant>
      <vt:variant>
        <vt:i4>5</vt:i4>
      </vt:variant>
      <vt:variant>
        <vt:lpwstr>https://github.com/GenomicSEM/GenomicSEM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Wangjingyi Liao</dc:creator>
  <cp:keywords/>
  <dc:description/>
  <cp:lastModifiedBy>Engin Keser [Student-LMS]</cp:lastModifiedBy>
  <cp:revision>496</cp:revision>
  <dcterms:created xsi:type="dcterms:W3CDTF">2024-03-20T20:32:00Z</dcterms:created>
  <dcterms:modified xsi:type="dcterms:W3CDTF">2025-01-09T21:12:00Z</dcterms:modified>
</cp:coreProperties>
</file>